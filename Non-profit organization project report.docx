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CAEDC2" w14:textId="77777777" w:rsidR="00061928" w:rsidRPr="00275DEB" w:rsidRDefault="00061928" w:rsidP="000F5CDE">
      <w:pPr>
        <w:spacing w:line="480" w:lineRule="auto"/>
        <w:jc w:val="center"/>
        <w:rPr>
          <w:rFonts w:ascii="Times New Roman" w:hAnsi="Times New Roman" w:cs="Times New Roman"/>
          <w:b/>
          <w:u w:val="single"/>
        </w:rPr>
      </w:pPr>
    </w:p>
    <w:p w14:paraId="2010047E" w14:textId="77777777" w:rsidR="00061928" w:rsidRPr="00275DEB" w:rsidRDefault="00061928" w:rsidP="000F5CDE">
      <w:pPr>
        <w:spacing w:line="480" w:lineRule="auto"/>
        <w:jc w:val="center"/>
        <w:rPr>
          <w:rFonts w:ascii="Times New Roman" w:hAnsi="Times New Roman" w:cs="Times New Roman"/>
          <w:b/>
          <w:u w:val="single"/>
        </w:rPr>
      </w:pPr>
    </w:p>
    <w:p w14:paraId="21892786" w14:textId="77777777" w:rsidR="00061928" w:rsidRPr="00275DEB" w:rsidRDefault="00061928" w:rsidP="000F5CDE">
      <w:pPr>
        <w:spacing w:line="480" w:lineRule="auto"/>
        <w:jc w:val="center"/>
        <w:rPr>
          <w:rFonts w:ascii="Times New Roman" w:hAnsi="Times New Roman" w:cs="Times New Roman"/>
          <w:b/>
          <w:u w:val="single"/>
        </w:rPr>
      </w:pPr>
    </w:p>
    <w:p w14:paraId="25BDF9AD" w14:textId="4353B856" w:rsidR="009C7C63" w:rsidRPr="00275DEB" w:rsidRDefault="003203B9" w:rsidP="000F5CDE">
      <w:pPr>
        <w:spacing w:line="480" w:lineRule="auto"/>
        <w:jc w:val="center"/>
        <w:rPr>
          <w:rFonts w:ascii="Times New Roman" w:hAnsi="Times New Roman" w:cs="Times New Roman"/>
          <w:b/>
          <w:sz w:val="28"/>
          <w:szCs w:val="28"/>
          <w:u w:val="single"/>
        </w:rPr>
      </w:pPr>
      <w:r w:rsidRPr="00275DEB">
        <w:rPr>
          <w:rFonts w:ascii="Times New Roman" w:hAnsi="Times New Roman" w:cs="Times New Roman"/>
          <w:b/>
          <w:sz w:val="28"/>
          <w:szCs w:val="28"/>
          <w:u w:val="single"/>
        </w:rPr>
        <w:t>PROJECT REPORT</w:t>
      </w:r>
    </w:p>
    <w:p w14:paraId="41F8A7EC" w14:textId="77777777" w:rsidR="00275DEB" w:rsidRDefault="0081726A" w:rsidP="0081726A">
      <w:pPr>
        <w:spacing w:line="480" w:lineRule="auto"/>
        <w:jc w:val="center"/>
        <w:rPr>
          <w:rFonts w:ascii="Times New Roman" w:hAnsi="Times New Roman" w:cs="Times New Roman"/>
          <w:b/>
          <w:sz w:val="28"/>
          <w:szCs w:val="28"/>
        </w:rPr>
      </w:pPr>
      <w:r w:rsidRPr="00275DEB">
        <w:rPr>
          <w:rFonts w:ascii="Times New Roman" w:hAnsi="Times New Roman" w:cs="Times New Roman"/>
          <w:b/>
          <w:sz w:val="28"/>
          <w:szCs w:val="28"/>
        </w:rPr>
        <w:t xml:space="preserve">USING ADVANCED DATA ANALYSIS METHODS TO BOOST </w:t>
      </w:r>
    </w:p>
    <w:p w14:paraId="04202BF5" w14:textId="538F77ED" w:rsidR="003203B9" w:rsidRPr="00275DEB" w:rsidRDefault="0081726A" w:rsidP="0081726A">
      <w:pPr>
        <w:spacing w:line="480" w:lineRule="auto"/>
        <w:jc w:val="center"/>
        <w:rPr>
          <w:rFonts w:ascii="Times New Roman" w:hAnsi="Times New Roman" w:cs="Times New Roman"/>
          <w:b/>
          <w:sz w:val="28"/>
          <w:szCs w:val="28"/>
        </w:rPr>
      </w:pPr>
      <w:r w:rsidRPr="00275DEB">
        <w:rPr>
          <w:rFonts w:ascii="Times New Roman" w:hAnsi="Times New Roman" w:cs="Times New Roman"/>
          <w:b/>
          <w:sz w:val="28"/>
          <w:szCs w:val="28"/>
        </w:rPr>
        <w:t>NON-PROFIT ORGANIZATION EFFICIENCY</w:t>
      </w:r>
    </w:p>
    <w:p w14:paraId="6142FBC4" w14:textId="77777777" w:rsidR="003203B9" w:rsidRPr="00275DEB" w:rsidRDefault="003203B9" w:rsidP="007B66A5">
      <w:pPr>
        <w:spacing w:line="480" w:lineRule="auto"/>
        <w:jc w:val="both"/>
        <w:rPr>
          <w:rFonts w:ascii="Times New Roman" w:hAnsi="Times New Roman" w:cs="Times New Roman"/>
          <w:b/>
        </w:rPr>
      </w:pPr>
    </w:p>
    <w:p w14:paraId="56E61B75" w14:textId="77777777" w:rsidR="00061928" w:rsidRPr="00275DEB" w:rsidRDefault="00061928" w:rsidP="007B66A5">
      <w:pPr>
        <w:spacing w:line="480" w:lineRule="auto"/>
        <w:jc w:val="both"/>
        <w:rPr>
          <w:rFonts w:ascii="Times New Roman" w:hAnsi="Times New Roman" w:cs="Times New Roman"/>
          <w:b/>
        </w:rPr>
      </w:pPr>
    </w:p>
    <w:p w14:paraId="38C59497" w14:textId="77777777" w:rsidR="00061928" w:rsidRPr="00275DEB" w:rsidRDefault="00061928" w:rsidP="007B66A5">
      <w:pPr>
        <w:spacing w:line="480" w:lineRule="auto"/>
        <w:jc w:val="both"/>
        <w:rPr>
          <w:rFonts w:ascii="Times New Roman" w:hAnsi="Times New Roman" w:cs="Times New Roman"/>
          <w:b/>
        </w:rPr>
      </w:pPr>
    </w:p>
    <w:p w14:paraId="0EE23C00" w14:textId="77777777" w:rsidR="00061928" w:rsidRPr="00275DEB" w:rsidRDefault="00061928" w:rsidP="007B66A5">
      <w:pPr>
        <w:spacing w:line="480" w:lineRule="auto"/>
        <w:jc w:val="both"/>
        <w:rPr>
          <w:rFonts w:ascii="Times New Roman" w:hAnsi="Times New Roman" w:cs="Times New Roman"/>
          <w:b/>
        </w:rPr>
      </w:pPr>
    </w:p>
    <w:p w14:paraId="6B754F3C" w14:textId="77777777" w:rsidR="00EC02E9" w:rsidRDefault="00EC02E9" w:rsidP="004A0DD6">
      <w:pPr>
        <w:spacing w:line="480" w:lineRule="auto"/>
        <w:jc w:val="both"/>
        <w:rPr>
          <w:rFonts w:ascii="Times New Roman" w:hAnsi="Times New Roman" w:cs="Times New Roman"/>
        </w:rPr>
      </w:pPr>
    </w:p>
    <w:p w14:paraId="32D00971" w14:textId="77777777" w:rsidR="00047985" w:rsidRDefault="00047985" w:rsidP="004A0DD6">
      <w:pPr>
        <w:spacing w:line="480" w:lineRule="auto"/>
        <w:jc w:val="both"/>
        <w:rPr>
          <w:rFonts w:ascii="Times New Roman" w:hAnsi="Times New Roman" w:cs="Times New Roman"/>
        </w:rPr>
      </w:pPr>
    </w:p>
    <w:p w14:paraId="10D2965A" w14:textId="77777777" w:rsidR="00047985" w:rsidRDefault="00047985" w:rsidP="004A0DD6">
      <w:pPr>
        <w:spacing w:line="480" w:lineRule="auto"/>
        <w:jc w:val="both"/>
        <w:rPr>
          <w:rFonts w:ascii="Times New Roman" w:hAnsi="Times New Roman" w:cs="Times New Roman"/>
        </w:rPr>
      </w:pPr>
    </w:p>
    <w:p w14:paraId="705F0D8C" w14:textId="77777777" w:rsidR="00047985" w:rsidRPr="00275DEB" w:rsidRDefault="00047985" w:rsidP="004A0DD6">
      <w:pPr>
        <w:spacing w:line="480" w:lineRule="auto"/>
        <w:jc w:val="both"/>
        <w:rPr>
          <w:rFonts w:ascii="Times New Roman" w:hAnsi="Times New Roman" w:cs="Times New Roman"/>
          <w:b/>
        </w:rPr>
      </w:pPr>
    </w:p>
    <w:p w14:paraId="3ED17BF9" w14:textId="77777777" w:rsidR="00894673" w:rsidRDefault="00894673" w:rsidP="004A0DD6">
      <w:pPr>
        <w:spacing w:line="480" w:lineRule="auto"/>
        <w:jc w:val="both"/>
        <w:rPr>
          <w:rFonts w:ascii="Times New Roman" w:hAnsi="Times New Roman" w:cs="Times New Roman"/>
          <w:b/>
        </w:rPr>
      </w:pPr>
    </w:p>
    <w:p w14:paraId="20EC834F" w14:textId="77777777" w:rsidR="00275DEB" w:rsidRDefault="00275DEB" w:rsidP="004A0DD6">
      <w:pPr>
        <w:spacing w:line="480" w:lineRule="auto"/>
        <w:jc w:val="both"/>
        <w:rPr>
          <w:rFonts w:ascii="Times New Roman" w:hAnsi="Times New Roman" w:cs="Times New Roman"/>
          <w:b/>
        </w:rPr>
      </w:pPr>
    </w:p>
    <w:p w14:paraId="4FB79569" w14:textId="77777777" w:rsidR="00275DEB" w:rsidRDefault="00275DEB" w:rsidP="004A0DD6">
      <w:pPr>
        <w:spacing w:line="480" w:lineRule="auto"/>
        <w:jc w:val="both"/>
        <w:rPr>
          <w:rFonts w:ascii="Times New Roman" w:hAnsi="Times New Roman" w:cs="Times New Roman"/>
          <w:b/>
        </w:rPr>
      </w:pPr>
    </w:p>
    <w:p w14:paraId="7CACC0AA" w14:textId="77777777" w:rsidR="00275DEB" w:rsidRDefault="00275DEB" w:rsidP="004A0DD6">
      <w:pPr>
        <w:spacing w:line="480" w:lineRule="auto"/>
        <w:jc w:val="both"/>
        <w:rPr>
          <w:rFonts w:ascii="Times New Roman" w:hAnsi="Times New Roman" w:cs="Times New Roman"/>
          <w:b/>
        </w:rPr>
      </w:pPr>
    </w:p>
    <w:p w14:paraId="0E6DA1F1" w14:textId="77777777" w:rsidR="003B276B" w:rsidRPr="00663648" w:rsidRDefault="003B276B" w:rsidP="007B66A5">
      <w:pPr>
        <w:spacing w:line="480" w:lineRule="auto"/>
        <w:jc w:val="both"/>
        <w:rPr>
          <w:rFonts w:ascii="Times New Roman" w:hAnsi="Times New Roman" w:cs="Times New Roman"/>
          <w:b/>
          <w:color w:val="1F497D" w:themeColor="text2"/>
          <w:u w:val="single"/>
        </w:rPr>
      </w:pPr>
      <w:r w:rsidRPr="00663648">
        <w:rPr>
          <w:rFonts w:ascii="Times New Roman" w:hAnsi="Times New Roman" w:cs="Times New Roman"/>
          <w:b/>
          <w:color w:val="1F497D" w:themeColor="text2"/>
          <w:u w:val="single"/>
        </w:rPr>
        <w:lastRenderedPageBreak/>
        <w:t>Introduction:</w:t>
      </w:r>
    </w:p>
    <w:p w14:paraId="74189CE9" w14:textId="2DF3DAC5" w:rsidR="00894673" w:rsidRPr="00275DEB" w:rsidRDefault="003B276B" w:rsidP="007B66A5">
      <w:pPr>
        <w:spacing w:line="480" w:lineRule="auto"/>
        <w:jc w:val="both"/>
        <w:rPr>
          <w:rFonts w:ascii="Times New Roman" w:hAnsi="Times New Roman" w:cs="Times New Roman"/>
        </w:rPr>
      </w:pPr>
      <w:r w:rsidRPr="00275DEB">
        <w:rPr>
          <w:rFonts w:ascii="Times New Roman" w:hAnsi="Times New Roman" w:cs="Times New Roman"/>
        </w:rPr>
        <w:t xml:space="preserve">In the world of non-profit organizations, direct advertisements are extremely effective at raising donations while involving previous donors. However, to make these campaigns successful, we need </w:t>
      </w:r>
      <w:r w:rsidR="00B36679">
        <w:rPr>
          <w:rFonts w:ascii="Times New Roman" w:hAnsi="Times New Roman" w:cs="Times New Roman"/>
        </w:rPr>
        <w:t>an</w:t>
      </w:r>
      <w:r w:rsidRPr="00275DEB">
        <w:rPr>
          <w:rFonts w:ascii="Times New Roman" w:hAnsi="Times New Roman" w:cs="Times New Roman"/>
        </w:rPr>
        <w:t xml:space="preserve"> analysis of previous donors and their behavior.</w:t>
      </w:r>
      <w:r w:rsidR="00894673" w:rsidRPr="00275DEB">
        <w:rPr>
          <w:rFonts w:ascii="Times New Roman" w:hAnsi="Times New Roman" w:cs="Times New Roman"/>
        </w:rPr>
        <w:t xml:space="preserve"> </w:t>
      </w:r>
    </w:p>
    <w:p w14:paraId="1F5E2198" w14:textId="2ECC7105" w:rsidR="003B276B" w:rsidRPr="00275DEB" w:rsidRDefault="003B276B" w:rsidP="007B66A5">
      <w:pPr>
        <w:spacing w:line="480" w:lineRule="auto"/>
        <w:jc w:val="both"/>
        <w:rPr>
          <w:rFonts w:ascii="Times New Roman" w:hAnsi="Times New Roman" w:cs="Times New Roman"/>
        </w:rPr>
      </w:pPr>
      <w:r w:rsidRPr="00275DEB">
        <w:rPr>
          <w:rFonts w:ascii="Times New Roman" w:hAnsi="Times New Roman" w:cs="Times New Roman"/>
        </w:rPr>
        <w:t>To work on this project, we are working with a client to develop the classification models to identify the donors accurately and regression models to predict the expected amount of donation. The main goal is to maximize the expected net profit by analyzing the recipients who will donate while minimizing the costs of non-donors.</w:t>
      </w:r>
    </w:p>
    <w:p w14:paraId="6C930298" w14:textId="77777777" w:rsidR="00894673" w:rsidRPr="00663648" w:rsidRDefault="003B276B" w:rsidP="007B66A5">
      <w:pPr>
        <w:spacing w:line="480" w:lineRule="auto"/>
        <w:jc w:val="both"/>
        <w:rPr>
          <w:rFonts w:ascii="Times New Roman" w:hAnsi="Times New Roman" w:cs="Times New Roman"/>
          <w:b/>
          <w:color w:val="1F497D" w:themeColor="text2"/>
          <w:u w:val="single"/>
        </w:rPr>
      </w:pPr>
      <w:r w:rsidRPr="00663648">
        <w:rPr>
          <w:rFonts w:ascii="Times New Roman" w:hAnsi="Times New Roman" w:cs="Times New Roman"/>
          <w:b/>
          <w:color w:val="1F497D" w:themeColor="text2"/>
          <w:u w:val="single"/>
        </w:rPr>
        <w:t xml:space="preserve">Business </w:t>
      </w:r>
      <w:r w:rsidR="005B7774" w:rsidRPr="00663648">
        <w:rPr>
          <w:rFonts w:ascii="Times New Roman" w:hAnsi="Times New Roman" w:cs="Times New Roman"/>
          <w:b/>
          <w:color w:val="1F497D" w:themeColor="text2"/>
          <w:u w:val="single"/>
        </w:rPr>
        <w:t>Understanding</w:t>
      </w:r>
      <w:r w:rsidRPr="00663648">
        <w:rPr>
          <w:rFonts w:ascii="Times New Roman" w:hAnsi="Times New Roman" w:cs="Times New Roman"/>
          <w:b/>
          <w:color w:val="1F497D" w:themeColor="text2"/>
          <w:u w:val="single"/>
        </w:rPr>
        <w:t>:</w:t>
      </w:r>
    </w:p>
    <w:p w14:paraId="7C6856EF" w14:textId="4FCFA8FE" w:rsidR="003B276B" w:rsidRPr="00275DEB" w:rsidRDefault="003B276B" w:rsidP="007B66A5">
      <w:pPr>
        <w:spacing w:line="480" w:lineRule="auto"/>
        <w:jc w:val="both"/>
        <w:rPr>
          <w:rFonts w:ascii="Times New Roman" w:hAnsi="Times New Roman" w:cs="Times New Roman"/>
        </w:rPr>
      </w:pPr>
      <w:r w:rsidRPr="00275DEB">
        <w:rPr>
          <w:rFonts w:ascii="Times New Roman" w:hAnsi="Times New Roman" w:cs="Times New Roman"/>
        </w:rPr>
        <w:t>The main issue of this is improper use of resources which results in net loss. This project uses predictive modeling techniques for organizations to identify the target individuals who can donate and estimate their donation amounts. The primary goal of this organization is to change its approach in identifying potential donors. The current process has produced just over a 10% response rate, with an average donation of $14.50 barely covering the $2.00 cost per letter. Understanding the characteristics of the donors can help to determine the profiles. This vital step is essential for raising each campaign's net profit and in changing a financial hardship into a profitable activity.</w:t>
      </w:r>
    </w:p>
    <w:p w14:paraId="49DBF88C" w14:textId="77777777" w:rsidR="003B276B" w:rsidRPr="00663648" w:rsidRDefault="003B276B" w:rsidP="007B66A5">
      <w:pPr>
        <w:spacing w:line="480" w:lineRule="auto"/>
        <w:jc w:val="both"/>
        <w:rPr>
          <w:rFonts w:ascii="Times New Roman" w:hAnsi="Times New Roman" w:cs="Times New Roman"/>
          <w:b/>
          <w:color w:val="1F497D" w:themeColor="text2"/>
          <w:u w:val="single"/>
        </w:rPr>
      </w:pPr>
      <w:r w:rsidRPr="00663648">
        <w:rPr>
          <w:rFonts w:ascii="Times New Roman" w:hAnsi="Times New Roman" w:cs="Times New Roman"/>
          <w:b/>
          <w:color w:val="1F497D" w:themeColor="text2"/>
          <w:u w:val="single"/>
        </w:rPr>
        <w:t>Analytical Questions:</w:t>
      </w:r>
    </w:p>
    <w:p w14:paraId="16DAF817" w14:textId="77777777" w:rsidR="003B276B" w:rsidRDefault="003B276B" w:rsidP="00894673">
      <w:pPr>
        <w:pStyle w:val="ListParagraph"/>
        <w:numPr>
          <w:ilvl w:val="0"/>
          <w:numId w:val="2"/>
        </w:numPr>
        <w:spacing w:after="0" w:line="240" w:lineRule="auto"/>
        <w:jc w:val="both"/>
        <w:rPr>
          <w:rFonts w:ascii="Times New Roman" w:hAnsi="Times New Roman" w:cs="Times New Roman"/>
        </w:rPr>
      </w:pPr>
      <w:r w:rsidRPr="00275DEB">
        <w:rPr>
          <w:rFonts w:ascii="Times New Roman" w:hAnsi="Times New Roman" w:cs="Times New Roman"/>
        </w:rPr>
        <w:t>How does past donation behavior relate to the likelihood and amount of future donations?</w:t>
      </w:r>
    </w:p>
    <w:p w14:paraId="5E8F33DF" w14:textId="77777777" w:rsidR="00B36679" w:rsidRPr="00275DEB" w:rsidRDefault="00B36679" w:rsidP="00B36679">
      <w:pPr>
        <w:pStyle w:val="ListParagraph"/>
        <w:spacing w:after="0" w:line="240" w:lineRule="auto"/>
        <w:jc w:val="both"/>
        <w:rPr>
          <w:rFonts w:ascii="Times New Roman" w:hAnsi="Times New Roman" w:cs="Times New Roman"/>
        </w:rPr>
      </w:pPr>
    </w:p>
    <w:p w14:paraId="3DDD1C20" w14:textId="7B0D4174" w:rsidR="00B36679" w:rsidRPr="00B36679" w:rsidRDefault="003B276B" w:rsidP="009E1ED7">
      <w:pPr>
        <w:pStyle w:val="ListParagraph"/>
        <w:numPr>
          <w:ilvl w:val="0"/>
          <w:numId w:val="2"/>
        </w:numPr>
        <w:spacing w:after="0" w:line="240" w:lineRule="auto"/>
        <w:jc w:val="both"/>
        <w:rPr>
          <w:rFonts w:ascii="Times New Roman" w:hAnsi="Times New Roman" w:cs="Times New Roman"/>
        </w:rPr>
      </w:pPr>
      <w:r w:rsidRPr="00B36679">
        <w:rPr>
          <w:rFonts w:ascii="Times New Roman" w:hAnsi="Times New Roman" w:cs="Times New Roman"/>
        </w:rPr>
        <w:t>Analyze existing data and build a classification model to identify the potential donor so that the expected net profit is maximized.</w:t>
      </w:r>
    </w:p>
    <w:p w14:paraId="7C173EB9" w14:textId="77777777" w:rsidR="00B36679" w:rsidRPr="00B36679" w:rsidRDefault="00B36679" w:rsidP="00B36679">
      <w:pPr>
        <w:spacing w:after="0" w:line="240" w:lineRule="auto"/>
        <w:jc w:val="both"/>
        <w:rPr>
          <w:rFonts w:ascii="Times New Roman" w:hAnsi="Times New Roman" w:cs="Times New Roman"/>
        </w:rPr>
      </w:pPr>
    </w:p>
    <w:p w14:paraId="7AD46BCB" w14:textId="77777777" w:rsidR="00EC02E9" w:rsidRDefault="003B276B" w:rsidP="00894673">
      <w:pPr>
        <w:pStyle w:val="ListParagraph"/>
        <w:numPr>
          <w:ilvl w:val="0"/>
          <w:numId w:val="2"/>
        </w:numPr>
        <w:spacing w:after="0" w:line="480" w:lineRule="auto"/>
        <w:jc w:val="both"/>
        <w:rPr>
          <w:rFonts w:ascii="Times New Roman" w:hAnsi="Times New Roman" w:cs="Times New Roman"/>
        </w:rPr>
      </w:pPr>
      <w:r w:rsidRPr="00275DEB">
        <w:rPr>
          <w:rFonts w:ascii="Times New Roman" w:hAnsi="Times New Roman" w:cs="Times New Roman"/>
        </w:rPr>
        <w:t>Analyses data to predict the expected gift amount from the donor.</w:t>
      </w:r>
    </w:p>
    <w:p w14:paraId="07E5ADA7" w14:textId="77777777" w:rsidR="00B36679" w:rsidRPr="00B36679" w:rsidRDefault="00B36679" w:rsidP="00B36679">
      <w:pPr>
        <w:pStyle w:val="ListParagraph"/>
        <w:rPr>
          <w:rFonts w:ascii="Times New Roman" w:hAnsi="Times New Roman" w:cs="Times New Roman"/>
        </w:rPr>
      </w:pPr>
    </w:p>
    <w:p w14:paraId="5C962A68" w14:textId="77777777" w:rsidR="00B36679" w:rsidRDefault="00B36679" w:rsidP="00B36679">
      <w:pPr>
        <w:pStyle w:val="ListParagraph"/>
        <w:spacing w:after="0" w:line="480" w:lineRule="auto"/>
        <w:jc w:val="both"/>
        <w:rPr>
          <w:rFonts w:ascii="Times New Roman" w:hAnsi="Times New Roman" w:cs="Times New Roman"/>
        </w:rPr>
      </w:pPr>
    </w:p>
    <w:p w14:paraId="29690E23" w14:textId="77777777" w:rsidR="00B36679" w:rsidRPr="00275DEB" w:rsidRDefault="00B36679" w:rsidP="00B36679">
      <w:pPr>
        <w:pStyle w:val="ListParagraph"/>
        <w:spacing w:after="0" w:line="480" w:lineRule="auto"/>
        <w:jc w:val="both"/>
        <w:rPr>
          <w:rFonts w:ascii="Times New Roman" w:hAnsi="Times New Roman" w:cs="Times New Roman"/>
        </w:rPr>
      </w:pPr>
    </w:p>
    <w:p w14:paraId="423851EB" w14:textId="77777777" w:rsidR="0011025B" w:rsidRPr="00663648" w:rsidRDefault="0011025B" w:rsidP="007B66A5">
      <w:pPr>
        <w:spacing w:line="480" w:lineRule="auto"/>
        <w:jc w:val="both"/>
        <w:rPr>
          <w:rFonts w:ascii="Times New Roman" w:hAnsi="Times New Roman" w:cs="Times New Roman"/>
          <w:b/>
          <w:color w:val="1F497D" w:themeColor="text2"/>
          <w:u w:val="single"/>
        </w:rPr>
      </w:pPr>
      <w:r w:rsidRPr="00663648">
        <w:rPr>
          <w:rFonts w:ascii="Times New Roman" w:hAnsi="Times New Roman" w:cs="Times New Roman"/>
          <w:b/>
          <w:color w:val="1F497D" w:themeColor="text2"/>
          <w:u w:val="single"/>
        </w:rPr>
        <w:lastRenderedPageBreak/>
        <w:t>Data Understanding/Exploratory Data Analysis:</w:t>
      </w:r>
    </w:p>
    <w:p w14:paraId="05AB71ED" w14:textId="77777777" w:rsidR="0011025B" w:rsidRPr="00275DEB" w:rsidRDefault="0011025B" w:rsidP="007B66A5">
      <w:pPr>
        <w:spacing w:line="480" w:lineRule="auto"/>
        <w:jc w:val="both"/>
        <w:rPr>
          <w:rFonts w:ascii="Times New Roman" w:hAnsi="Times New Roman" w:cs="Times New Roman"/>
          <w:b/>
        </w:rPr>
      </w:pPr>
      <w:r w:rsidRPr="00275DEB">
        <w:rPr>
          <w:rFonts w:ascii="Times New Roman" w:hAnsi="Times New Roman" w:cs="Times New Roman"/>
          <w:b/>
        </w:rPr>
        <w:t>Data Understanding:</w:t>
      </w:r>
    </w:p>
    <w:p w14:paraId="1D3E4480" w14:textId="390A1D69" w:rsidR="0011025B" w:rsidRPr="00275DEB" w:rsidRDefault="0011025B" w:rsidP="007B66A5">
      <w:pPr>
        <w:spacing w:line="480" w:lineRule="auto"/>
        <w:jc w:val="both"/>
        <w:rPr>
          <w:rFonts w:ascii="Times New Roman" w:hAnsi="Times New Roman" w:cs="Times New Roman"/>
        </w:rPr>
      </w:pPr>
      <w:r w:rsidRPr="00275DEB">
        <w:rPr>
          <w:rFonts w:ascii="Times New Roman" w:hAnsi="Times New Roman" w:cs="Times New Roman"/>
        </w:rPr>
        <w:t xml:space="preserve">In our dataset, we are having 6002 </w:t>
      </w:r>
      <w:r w:rsidR="00615AD2" w:rsidRPr="00275DEB">
        <w:rPr>
          <w:rFonts w:ascii="Times New Roman" w:hAnsi="Times New Roman" w:cs="Times New Roman"/>
        </w:rPr>
        <w:t>rows,</w:t>
      </w:r>
      <w:r w:rsidRPr="00275DEB">
        <w:rPr>
          <w:rFonts w:ascii="Times New Roman" w:hAnsi="Times New Roman" w:cs="Times New Roman"/>
        </w:rPr>
        <w:t xml:space="preserve"> and each column has different data types.</w:t>
      </w:r>
    </w:p>
    <w:p w14:paraId="78D6AD33"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ID which is a unique one - alphanumeric type</w:t>
      </w:r>
    </w:p>
    <w:p w14:paraId="5EBF8166"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Region - Categorical</w:t>
      </w:r>
    </w:p>
    <w:p w14:paraId="73D41A44"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Ownd {Ownership status} - Binary</w:t>
      </w:r>
    </w:p>
    <w:p w14:paraId="2B009858"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Kids - Numeric</w:t>
      </w:r>
    </w:p>
    <w:p w14:paraId="50E12256"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Inc {income} - Numeric</w:t>
      </w:r>
    </w:p>
    <w:p w14:paraId="67EF2A30"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Sex - Categorical</w:t>
      </w:r>
    </w:p>
    <w:p w14:paraId="5D325152"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Wlth {Wealth} - Numeric</w:t>
      </w:r>
    </w:p>
    <w:p w14:paraId="6E66A77B"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Hv{Home value} - Numeric</w:t>
      </w:r>
    </w:p>
    <w:p w14:paraId="7333FAB7"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Incmed {Median Income} - Numeric</w:t>
      </w:r>
    </w:p>
    <w:p w14:paraId="2C262103"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Incavg {Average Income} - Numeric</w:t>
      </w:r>
    </w:p>
    <w:p w14:paraId="4DCD4489"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Low - Binary</w:t>
      </w:r>
    </w:p>
    <w:p w14:paraId="56CB0A71"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Npro {Non-profit level} - Numeric</w:t>
      </w:r>
    </w:p>
    <w:p w14:paraId="465C869D"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Gifdol {Amount(Dollar) of Gifts donated} - Numeric</w:t>
      </w:r>
    </w:p>
    <w:p w14:paraId="66A50EA6"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Gifl {Largest gift amount} - Numeric</w:t>
      </w:r>
    </w:p>
    <w:p w14:paraId="652FD96F"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Gifr {Recent gift amount} - Numeric</w:t>
      </w:r>
    </w:p>
    <w:p w14:paraId="77B55D13"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Mdon {Median donation amount} - Numeric</w:t>
      </w:r>
    </w:p>
    <w:p w14:paraId="03C0955F"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Lag - Numeric</w:t>
      </w:r>
    </w:p>
    <w:p w14:paraId="0E2F0D8B" w14:textId="77777777" w:rsidR="00E40489" w:rsidRPr="00275DEB" w:rsidRDefault="00E40489" w:rsidP="00E40489">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Donr {Donor} - Binary</w:t>
      </w:r>
    </w:p>
    <w:p w14:paraId="3E275188" w14:textId="77777777" w:rsidR="00E40489" w:rsidRPr="00275DEB" w:rsidRDefault="00E40489" w:rsidP="007B66A5">
      <w:pPr>
        <w:pStyle w:val="ListParagraph"/>
        <w:numPr>
          <w:ilvl w:val="0"/>
          <w:numId w:val="3"/>
        </w:numPr>
        <w:spacing w:line="480" w:lineRule="auto"/>
        <w:jc w:val="both"/>
        <w:rPr>
          <w:rFonts w:ascii="Times New Roman" w:hAnsi="Times New Roman" w:cs="Times New Roman"/>
        </w:rPr>
      </w:pPr>
      <w:r w:rsidRPr="00275DEB">
        <w:rPr>
          <w:rFonts w:ascii="Times New Roman" w:hAnsi="Times New Roman" w:cs="Times New Roman"/>
        </w:rPr>
        <w:t>Damt - Numeric</w:t>
      </w:r>
    </w:p>
    <w:p w14:paraId="056FA58D" w14:textId="77777777" w:rsidR="001C2FDD" w:rsidRPr="00275DEB" w:rsidRDefault="001C2FDD" w:rsidP="007B66A5">
      <w:pPr>
        <w:spacing w:line="480" w:lineRule="auto"/>
        <w:jc w:val="both"/>
        <w:rPr>
          <w:rFonts w:ascii="Times New Roman" w:hAnsi="Times New Roman" w:cs="Times New Roman"/>
        </w:rPr>
      </w:pPr>
      <w:r w:rsidRPr="00275DEB">
        <w:rPr>
          <w:rFonts w:ascii="Times New Roman" w:hAnsi="Times New Roman" w:cs="Times New Roman"/>
        </w:rPr>
        <w:lastRenderedPageBreak/>
        <w:t>If we look into the target variables among all, we can consider “Donr” and “Damt” variables. ‘donr’ is the target variable for the classification model</w:t>
      </w:r>
      <w:r w:rsidR="00B92EC1" w:rsidRPr="00275DEB">
        <w:rPr>
          <w:rFonts w:ascii="Times New Roman" w:hAnsi="Times New Roman" w:cs="Times New Roman"/>
        </w:rPr>
        <w:t xml:space="preserve"> by this we can estimate the donation amounts</w:t>
      </w:r>
      <w:r w:rsidRPr="00275DEB">
        <w:rPr>
          <w:rFonts w:ascii="Times New Roman" w:hAnsi="Times New Roman" w:cs="Times New Roman"/>
        </w:rPr>
        <w:t xml:space="preserve"> and next ‘damt’ is the target va</w:t>
      </w:r>
      <w:r w:rsidR="00F004FA" w:rsidRPr="00275DEB">
        <w:rPr>
          <w:rFonts w:ascii="Times New Roman" w:hAnsi="Times New Roman" w:cs="Times New Roman"/>
        </w:rPr>
        <w:t>riable for the regression model by this we can estimate the donor categorization.</w:t>
      </w:r>
    </w:p>
    <w:p w14:paraId="272ECF37" w14:textId="77777777" w:rsidR="001C2FDD" w:rsidRPr="00275DEB" w:rsidRDefault="001C2FDD" w:rsidP="007B66A5">
      <w:pPr>
        <w:spacing w:line="480" w:lineRule="auto"/>
        <w:jc w:val="both"/>
        <w:rPr>
          <w:rFonts w:ascii="Times New Roman" w:hAnsi="Times New Roman" w:cs="Times New Roman"/>
          <w:b/>
        </w:rPr>
      </w:pPr>
      <w:r w:rsidRPr="00275DEB">
        <w:rPr>
          <w:rFonts w:ascii="Times New Roman" w:hAnsi="Times New Roman" w:cs="Times New Roman"/>
          <w:b/>
        </w:rPr>
        <w:t>Exploratory Data Analysis</w:t>
      </w:r>
      <w:r w:rsidR="00B92EC1" w:rsidRPr="00275DEB">
        <w:rPr>
          <w:rFonts w:ascii="Times New Roman" w:hAnsi="Times New Roman" w:cs="Times New Roman"/>
          <w:b/>
        </w:rPr>
        <w:t xml:space="preserve"> (EDA):</w:t>
      </w:r>
    </w:p>
    <w:p w14:paraId="49D04546" w14:textId="77777777" w:rsidR="0011025B" w:rsidRPr="00275DEB" w:rsidRDefault="0011025B" w:rsidP="007B66A5">
      <w:pPr>
        <w:spacing w:line="480" w:lineRule="auto"/>
        <w:jc w:val="both"/>
        <w:rPr>
          <w:rFonts w:ascii="Times New Roman" w:hAnsi="Times New Roman" w:cs="Times New Roman"/>
        </w:rPr>
      </w:pPr>
      <w:r w:rsidRPr="00275DEB">
        <w:rPr>
          <w:rFonts w:ascii="Times New Roman" w:hAnsi="Times New Roman" w:cs="Times New Roman"/>
        </w:rPr>
        <w:t xml:space="preserve">We </w:t>
      </w:r>
      <w:r w:rsidR="00B92EC1" w:rsidRPr="00275DEB">
        <w:rPr>
          <w:rFonts w:ascii="Times New Roman" w:hAnsi="Times New Roman" w:cs="Times New Roman"/>
        </w:rPr>
        <w:t>know EDA</w:t>
      </w:r>
      <w:r w:rsidRPr="00275DEB">
        <w:rPr>
          <w:rFonts w:ascii="Times New Roman" w:hAnsi="Times New Roman" w:cs="Times New Roman"/>
        </w:rPr>
        <w:t xml:space="preserve"> is the main step before we move onto the data analysis project. Initially, we have considered “StatExplore” and “Graph Explore” nodes for the analysis of EDA.</w:t>
      </w:r>
    </w:p>
    <w:p w14:paraId="55FE7588" w14:textId="77777777" w:rsidR="0011025B" w:rsidRPr="00275DEB" w:rsidRDefault="0011025B" w:rsidP="007B66A5">
      <w:pPr>
        <w:spacing w:line="480" w:lineRule="auto"/>
        <w:jc w:val="both"/>
        <w:rPr>
          <w:rFonts w:ascii="Times New Roman" w:hAnsi="Times New Roman" w:cs="Times New Roman"/>
        </w:rPr>
      </w:pPr>
      <w:r w:rsidRPr="00275DEB">
        <w:rPr>
          <w:rFonts w:ascii="Times New Roman" w:hAnsi="Times New Roman" w:cs="Times New Roman"/>
        </w:rPr>
        <w:t xml:space="preserve">We have used “StatExplore” node because it involves the statistical analysis of the data and moreover it focuses on summary statistics and other numerical measures and “Graph Explore” node is used to visually explore the data and identify patterns for further analysis and for decision-making. </w:t>
      </w:r>
    </w:p>
    <w:p w14:paraId="1DEFB9DA" w14:textId="14C1EA18" w:rsidR="0011025B" w:rsidRPr="00275DEB" w:rsidRDefault="0011025B" w:rsidP="007B66A5">
      <w:pPr>
        <w:spacing w:line="480" w:lineRule="auto"/>
        <w:jc w:val="both"/>
        <w:rPr>
          <w:rFonts w:ascii="Times New Roman" w:hAnsi="Times New Roman" w:cs="Times New Roman"/>
        </w:rPr>
      </w:pPr>
      <w:r w:rsidRPr="00275DEB">
        <w:rPr>
          <w:rFonts w:ascii="Times New Roman" w:hAnsi="Times New Roman" w:cs="Times New Roman"/>
        </w:rPr>
        <w:t xml:space="preserve">If we look into the StatExplore node, considering “donr” variable as target, we get the result as below image. In the variable summary section, we can </w:t>
      </w:r>
      <w:r w:rsidR="00615AD2" w:rsidRPr="00275DEB">
        <w:rPr>
          <w:rFonts w:ascii="Times New Roman" w:hAnsi="Times New Roman" w:cs="Times New Roman"/>
        </w:rPr>
        <w:t>see</w:t>
      </w:r>
      <w:r w:rsidRPr="00275DEB">
        <w:rPr>
          <w:rFonts w:ascii="Times New Roman" w:hAnsi="Times New Roman" w:cs="Times New Roman"/>
        </w:rPr>
        <w:t xml:space="preserve"> that the dataset contains one nominal input variable, one ID variable</w:t>
      </w:r>
      <w:r w:rsidR="00B92EC1" w:rsidRPr="00275DEB">
        <w:rPr>
          <w:rFonts w:ascii="Times New Roman" w:hAnsi="Times New Roman" w:cs="Times New Roman"/>
        </w:rPr>
        <w:t xml:space="preserve"> {i.e., Id variable}</w:t>
      </w:r>
      <w:r w:rsidRPr="00275DEB">
        <w:rPr>
          <w:rFonts w:ascii="Times New Roman" w:hAnsi="Times New Roman" w:cs="Times New Roman"/>
        </w:rPr>
        <w:t>, 17 interval input variables</w:t>
      </w:r>
      <w:r w:rsidR="00B92EC1" w:rsidRPr="00275DEB">
        <w:rPr>
          <w:rFonts w:ascii="Times New Roman" w:hAnsi="Times New Roman" w:cs="Times New Roman"/>
        </w:rPr>
        <w:t xml:space="preserve"> {i.e., Incavg, Npro, Gifl Gifdr, etc…}</w:t>
      </w:r>
      <w:r w:rsidRPr="00275DEB">
        <w:rPr>
          <w:rFonts w:ascii="Times New Roman" w:hAnsi="Times New Roman" w:cs="Times New Roman"/>
        </w:rPr>
        <w:t>, and one nominal target variable</w:t>
      </w:r>
      <w:r w:rsidR="00B92EC1" w:rsidRPr="00275DEB">
        <w:rPr>
          <w:rFonts w:ascii="Times New Roman" w:hAnsi="Times New Roman" w:cs="Times New Roman"/>
        </w:rPr>
        <w:t xml:space="preserve"> {i.e., donr variable}</w:t>
      </w:r>
      <w:r w:rsidRPr="00275DEB">
        <w:rPr>
          <w:rFonts w:ascii="Times New Roman" w:hAnsi="Times New Roman" w:cs="Times New Roman"/>
        </w:rPr>
        <w:t>. In the distribution of class target and segment variables, we can see that the count and percentages of 0s and 1s in the “donr” variable.</w:t>
      </w:r>
    </w:p>
    <w:p w14:paraId="10B992B3" w14:textId="77757A52" w:rsidR="0011025B" w:rsidRPr="00275DEB" w:rsidRDefault="0011025B" w:rsidP="007B66A5">
      <w:pPr>
        <w:spacing w:line="480" w:lineRule="auto"/>
        <w:jc w:val="both"/>
        <w:rPr>
          <w:rFonts w:ascii="Times New Roman" w:hAnsi="Times New Roman" w:cs="Times New Roman"/>
        </w:rPr>
      </w:pPr>
      <w:r w:rsidRPr="00275DEB">
        <w:rPr>
          <w:rFonts w:ascii="Times New Roman" w:hAnsi="Times New Roman" w:cs="Times New Roman"/>
        </w:rPr>
        <w:t xml:space="preserve">When it comes to interval variable summary statistics section, it shows the statistics like mean, standard deviation, minimum, maximum, missing, skewness, and kurtosis for each </w:t>
      </w:r>
      <w:r w:rsidR="00073CA3" w:rsidRPr="00275DEB">
        <w:rPr>
          <w:rFonts w:ascii="Times New Roman" w:hAnsi="Times New Roman" w:cs="Times New Roman"/>
        </w:rPr>
        <w:t>variable</w:t>
      </w:r>
      <w:r w:rsidRPr="00275DEB">
        <w:rPr>
          <w:rFonts w:ascii="Times New Roman" w:hAnsi="Times New Roman" w:cs="Times New Roman"/>
        </w:rPr>
        <w:t xml:space="preserve">. If we look into the missing column, where we have seen that there </w:t>
      </w:r>
      <w:r w:rsidR="00073CA3" w:rsidRPr="00275DEB">
        <w:rPr>
          <w:rFonts w:ascii="Times New Roman" w:hAnsi="Times New Roman" w:cs="Times New Roman"/>
        </w:rPr>
        <w:t>are</w:t>
      </w:r>
      <w:r w:rsidRPr="00275DEB">
        <w:rPr>
          <w:rFonts w:ascii="Times New Roman" w:hAnsi="Times New Roman" w:cs="Times New Roman"/>
        </w:rPr>
        <w:t xml:space="preserve"> no missing values in the dataset. </w:t>
      </w:r>
    </w:p>
    <w:p w14:paraId="3A3DA0D7" w14:textId="77777777" w:rsidR="0011025B" w:rsidRPr="00275DEB" w:rsidRDefault="0011025B" w:rsidP="007B66A5">
      <w:pPr>
        <w:spacing w:line="480" w:lineRule="auto"/>
        <w:jc w:val="both"/>
        <w:rPr>
          <w:rFonts w:ascii="Times New Roman" w:hAnsi="Times New Roman" w:cs="Times New Roman"/>
        </w:rPr>
      </w:pPr>
      <w:r w:rsidRPr="00275DEB">
        <w:rPr>
          <w:rFonts w:ascii="Times New Roman" w:hAnsi="Times New Roman" w:cs="Times New Roman"/>
        </w:rPr>
        <w:t>For example, consider "hv" among all the variables and observe the mean, standard deviation, minimum, maximum, skewness, and kurtosis. We have 1.488896 skewness, which shows positive skewness and a right-skewed distribution. Overall, these statistics indicate that the "hv" variables have a right-skewed distribution. Similarly, when we consider the "ownd" variable, these statistics indicate a left-skewed distribution, similarly with the "wlth" variable. We can look into all the summary statistics for all the variables and here we considered only 3 variables as an example.</w:t>
      </w:r>
    </w:p>
    <w:p w14:paraId="69501A57" w14:textId="77777777" w:rsidR="0011025B" w:rsidRPr="00275DEB" w:rsidRDefault="0011025B" w:rsidP="007B7EDE">
      <w:pPr>
        <w:spacing w:line="480" w:lineRule="auto"/>
        <w:jc w:val="center"/>
        <w:rPr>
          <w:rFonts w:ascii="Times New Roman" w:hAnsi="Times New Roman" w:cs="Times New Roman"/>
        </w:rPr>
      </w:pPr>
      <w:r w:rsidRPr="00275DEB">
        <w:rPr>
          <w:rFonts w:ascii="Times New Roman" w:hAnsi="Times New Roman" w:cs="Times New Roman"/>
          <w:noProof/>
        </w:rPr>
        <w:lastRenderedPageBreak/>
        <w:drawing>
          <wp:inline distT="0" distB="0" distL="0" distR="0" wp14:anchorId="13E9593F" wp14:editId="7A11808D">
            <wp:extent cx="4673600" cy="2628898"/>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675760" cy="2630113"/>
                    </a:xfrm>
                    <a:prstGeom prst="rect">
                      <a:avLst/>
                    </a:prstGeom>
                    <a:noFill/>
                    <a:ln w="9525">
                      <a:noFill/>
                      <a:miter lim="800000"/>
                      <a:headEnd/>
                      <a:tailEnd/>
                    </a:ln>
                  </pic:spPr>
                </pic:pic>
              </a:graphicData>
            </a:graphic>
          </wp:inline>
        </w:drawing>
      </w:r>
    </w:p>
    <w:p w14:paraId="410F6B53" w14:textId="77777777" w:rsidR="0011025B" w:rsidRPr="00275DEB" w:rsidRDefault="0011025B" w:rsidP="007B66A5">
      <w:pPr>
        <w:spacing w:line="480" w:lineRule="auto"/>
        <w:jc w:val="both"/>
        <w:rPr>
          <w:rFonts w:ascii="Times New Roman" w:hAnsi="Times New Roman" w:cs="Times New Roman"/>
        </w:rPr>
      </w:pPr>
      <w:r w:rsidRPr="00275DEB">
        <w:rPr>
          <w:rFonts w:ascii="Times New Roman" w:hAnsi="Times New Roman" w:cs="Times New Roman"/>
        </w:rPr>
        <w:t>If we look into the “Graph Explore” node results, we can see that the target variable has 2 levels one is “0” and the other one is “1”. The below graph shows the frequency of donr variable. For donr with 0 level has the frequency count of 1034 and for donr with 1 level has the frequency count of 966. Overall, the target variable “donr” is generally uniform distribution and this suggests more analysis can be done to better understand its interaction with other variables and make predictions from the data.</w:t>
      </w:r>
    </w:p>
    <w:p w14:paraId="07952254" w14:textId="77777777" w:rsidR="0011025B" w:rsidRPr="00275DEB" w:rsidRDefault="0011025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0C7DAA0C" wp14:editId="75EB656A">
            <wp:extent cx="3989680" cy="2244195"/>
            <wp:effectExtent l="0" t="0" r="0" b="381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4009307" cy="2255235"/>
                    </a:xfrm>
                    <a:prstGeom prst="rect">
                      <a:avLst/>
                    </a:prstGeom>
                    <a:noFill/>
                    <a:ln w="9525">
                      <a:noFill/>
                      <a:miter lim="800000"/>
                      <a:headEnd/>
                      <a:tailEnd/>
                    </a:ln>
                  </pic:spPr>
                </pic:pic>
              </a:graphicData>
            </a:graphic>
          </wp:inline>
        </w:drawing>
      </w:r>
    </w:p>
    <w:p w14:paraId="4F880925" w14:textId="77777777" w:rsidR="008A5973" w:rsidRDefault="008A5973" w:rsidP="007B66A5">
      <w:pPr>
        <w:spacing w:line="480" w:lineRule="auto"/>
        <w:jc w:val="both"/>
        <w:rPr>
          <w:rFonts w:ascii="Times New Roman" w:hAnsi="Times New Roman" w:cs="Times New Roman"/>
          <w:b/>
          <w:bCs/>
          <w:color w:val="000000" w:themeColor="text1"/>
          <w:u w:val="single"/>
        </w:rPr>
      </w:pPr>
    </w:p>
    <w:p w14:paraId="4543864A" w14:textId="77777777" w:rsidR="008A5973" w:rsidRDefault="008A5973" w:rsidP="007B66A5">
      <w:pPr>
        <w:spacing w:line="480" w:lineRule="auto"/>
        <w:jc w:val="both"/>
        <w:rPr>
          <w:rFonts w:ascii="Times New Roman" w:hAnsi="Times New Roman" w:cs="Times New Roman"/>
          <w:b/>
          <w:bCs/>
          <w:color w:val="000000" w:themeColor="text1"/>
          <w:u w:val="single"/>
        </w:rPr>
      </w:pPr>
    </w:p>
    <w:p w14:paraId="7F529574" w14:textId="30D3B7EB" w:rsidR="00741B3B" w:rsidRPr="00663648" w:rsidRDefault="00741B3B" w:rsidP="007B66A5">
      <w:pPr>
        <w:spacing w:line="480" w:lineRule="auto"/>
        <w:jc w:val="both"/>
        <w:rPr>
          <w:rFonts w:ascii="Times New Roman" w:hAnsi="Times New Roman" w:cs="Times New Roman"/>
          <w:b/>
          <w:bCs/>
          <w:color w:val="1F497D" w:themeColor="text2"/>
          <w:u w:val="single"/>
        </w:rPr>
      </w:pPr>
      <w:r w:rsidRPr="00663648">
        <w:rPr>
          <w:rFonts w:ascii="Times New Roman" w:hAnsi="Times New Roman" w:cs="Times New Roman"/>
          <w:b/>
          <w:bCs/>
          <w:color w:val="1F497D" w:themeColor="text2"/>
          <w:u w:val="single"/>
        </w:rPr>
        <w:lastRenderedPageBreak/>
        <w:t>Data preparation:</w:t>
      </w:r>
    </w:p>
    <w:p w14:paraId="1E3C7209" w14:textId="47B054A0"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Data preparation is the act of cleaning and transforming raw data prior to processing and analysis. This is </w:t>
      </w:r>
      <w:r w:rsidR="006F3B5C" w:rsidRPr="00275DEB">
        <w:rPr>
          <w:rFonts w:ascii="Times New Roman" w:hAnsi="Times New Roman" w:cs="Times New Roman"/>
        </w:rPr>
        <w:t>one of the</w:t>
      </w:r>
      <w:r w:rsidRPr="00275DEB">
        <w:rPr>
          <w:rFonts w:ascii="Times New Roman" w:hAnsi="Times New Roman" w:cs="Times New Roman"/>
        </w:rPr>
        <w:t xml:space="preserve"> </w:t>
      </w:r>
      <w:r w:rsidR="006F3B5C" w:rsidRPr="00275DEB">
        <w:rPr>
          <w:rFonts w:ascii="Times New Roman" w:hAnsi="Times New Roman" w:cs="Times New Roman"/>
        </w:rPr>
        <w:t>significant steps</w:t>
      </w:r>
      <w:r w:rsidRPr="00275DEB">
        <w:rPr>
          <w:rFonts w:ascii="Times New Roman" w:hAnsi="Times New Roman" w:cs="Times New Roman"/>
        </w:rPr>
        <w:t xml:space="preserve"> prior to processing and often involves reformatting data, making corrections to data, and combining datasets to enrich data. Data preparation also includes data partition and data transformation steps. </w:t>
      </w:r>
    </w:p>
    <w:p w14:paraId="0FEF9685" w14:textId="77777777" w:rsidR="00741B3B" w:rsidRPr="00275DEB" w:rsidRDefault="00741B3B" w:rsidP="007B66A5">
      <w:pPr>
        <w:spacing w:line="480" w:lineRule="auto"/>
        <w:jc w:val="both"/>
        <w:rPr>
          <w:rFonts w:ascii="Times New Roman" w:hAnsi="Times New Roman" w:cs="Times New Roman"/>
          <w:b/>
          <w:bCs/>
          <w:color w:val="000000" w:themeColor="text1"/>
        </w:rPr>
      </w:pPr>
      <w:r w:rsidRPr="00275DEB">
        <w:rPr>
          <w:rFonts w:ascii="Times New Roman" w:hAnsi="Times New Roman" w:cs="Times New Roman"/>
          <w:b/>
          <w:bCs/>
          <w:color w:val="000000" w:themeColor="text1"/>
        </w:rPr>
        <w:t>Data upload</w:t>
      </w:r>
      <w:r w:rsidR="007B7EDE" w:rsidRPr="00275DEB">
        <w:rPr>
          <w:rFonts w:ascii="Times New Roman" w:hAnsi="Times New Roman" w:cs="Times New Roman"/>
          <w:b/>
          <w:bCs/>
          <w:color w:val="000000" w:themeColor="text1"/>
        </w:rPr>
        <w:t>:</w:t>
      </w:r>
      <w:r w:rsidRPr="00275DEB">
        <w:rPr>
          <w:rFonts w:ascii="Times New Roman" w:hAnsi="Times New Roman" w:cs="Times New Roman"/>
          <w:b/>
          <w:bCs/>
          <w:color w:val="000000" w:themeColor="text1"/>
        </w:rPr>
        <w:t xml:space="preserve"> </w:t>
      </w:r>
    </w:p>
    <w:p w14:paraId="756E1839"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Drag the “File Import” node and import the file “nonprofit” in the Diagram. Then edit the variable property for “Classification Algorithms” initially. </w:t>
      </w:r>
    </w:p>
    <w:p w14:paraId="1BA42D7B" w14:textId="77777777" w:rsidR="00741B3B" w:rsidRPr="00275DEB" w:rsidRDefault="00741B3B" w:rsidP="007B7EDE">
      <w:pPr>
        <w:spacing w:line="480" w:lineRule="auto"/>
        <w:ind w:firstLine="720"/>
        <w:jc w:val="center"/>
        <w:rPr>
          <w:rFonts w:ascii="Times New Roman" w:hAnsi="Times New Roman" w:cs="Times New Roman"/>
        </w:rPr>
      </w:pPr>
      <w:r w:rsidRPr="00275DEB">
        <w:rPr>
          <w:rFonts w:ascii="Times New Roman" w:hAnsi="Times New Roman" w:cs="Times New Roman"/>
          <w:noProof/>
        </w:rPr>
        <w:drawing>
          <wp:inline distT="0" distB="0" distL="0" distR="0" wp14:anchorId="7FA0159F" wp14:editId="3B6A65D4">
            <wp:extent cx="2950865" cy="1794164"/>
            <wp:effectExtent l="0" t="0" r="1905" b="0"/>
            <wp:docPr id="1220240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40668" name="Picture 1" descr="A screenshot of a computer&#10;&#10;Description automatically generated"/>
                    <pic:cNvPicPr/>
                  </pic:nvPicPr>
                  <pic:blipFill>
                    <a:blip r:embed="rId9" cstate="print"/>
                    <a:stretch>
                      <a:fillRect/>
                    </a:stretch>
                  </pic:blipFill>
                  <pic:spPr>
                    <a:xfrm>
                      <a:off x="0" y="0"/>
                      <a:ext cx="2953425" cy="1795720"/>
                    </a:xfrm>
                    <a:prstGeom prst="rect">
                      <a:avLst/>
                    </a:prstGeom>
                  </pic:spPr>
                </pic:pic>
              </a:graphicData>
            </a:graphic>
          </wp:inline>
        </w:drawing>
      </w:r>
    </w:p>
    <w:p w14:paraId="04719B62" w14:textId="77777777" w:rsidR="00741B3B" w:rsidRPr="00275DEB" w:rsidRDefault="00741B3B" w:rsidP="007B66A5">
      <w:pPr>
        <w:spacing w:line="480" w:lineRule="auto"/>
        <w:jc w:val="both"/>
        <w:rPr>
          <w:rFonts w:ascii="Times New Roman" w:hAnsi="Times New Roman" w:cs="Times New Roman"/>
          <w:color w:val="000000" w:themeColor="text1"/>
        </w:rPr>
      </w:pPr>
      <w:r w:rsidRPr="00275DEB">
        <w:rPr>
          <w:rFonts w:ascii="Times New Roman" w:hAnsi="Times New Roman" w:cs="Times New Roman"/>
          <w:b/>
          <w:bCs/>
          <w:color w:val="000000" w:themeColor="text1"/>
        </w:rPr>
        <w:t>Data Explore</w:t>
      </w:r>
      <w:r w:rsidR="007B7EDE" w:rsidRPr="00275DEB">
        <w:rPr>
          <w:rFonts w:ascii="Times New Roman" w:hAnsi="Times New Roman" w:cs="Times New Roman"/>
          <w:b/>
          <w:bCs/>
          <w:color w:val="000000" w:themeColor="text1"/>
        </w:rPr>
        <w:t>:</w:t>
      </w:r>
    </w:p>
    <w:p w14:paraId="1562ADF6" w14:textId="77777777" w:rsidR="00741B3B" w:rsidRPr="00275DEB" w:rsidRDefault="00741B3B" w:rsidP="007B7EDE">
      <w:pPr>
        <w:spacing w:line="480" w:lineRule="auto"/>
        <w:jc w:val="both"/>
        <w:rPr>
          <w:rFonts w:ascii="Times New Roman" w:hAnsi="Times New Roman" w:cs="Times New Roman"/>
        </w:rPr>
      </w:pPr>
      <w:r w:rsidRPr="00275DEB">
        <w:rPr>
          <w:rFonts w:ascii="Times New Roman" w:hAnsi="Times New Roman" w:cs="Times New Roman"/>
          <w:bCs/>
        </w:rPr>
        <w:t>StatExplore node</w:t>
      </w:r>
      <w:r w:rsidRPr="00275DEB">
        <w:rPr>
          <w:rFonts w:ascii="Times New Roman" w:hAnsi="Times New Roman" w:cs="Times New Roman"/>
          <w:b/>
          <w:bCs/>
        </w:rPr>
        <w:t xml:space="preserve"> </w:t>
      </w:r>
      <w:r w:rsidRPr="00275DEB">
        <w:rPr>
          <w:rFonts w:ascii="Times New Roman" w:hAnsi="Times New Roman" w:cs="Times New Roman"/>
        </w:rPr>
        <w:t xml:space="preserve">– This node used </w:t>
      </w:r>
    </w:p>
    <w:p w14:paraId="05B8620E" w14:textId="77777777" w:rsidR="00741B3B" w:rsidRPr="00275DEB" w:rsidRDefault="00741B3B" w:rsidP="007B66A5">
      <w:pPr>
        <w:pStyle w:val="ListParagraph"/>
        <w:numPr>
          <w:ilvl w:val="0"/>
          <w:numId w:val="4"/>
        </w:numPr>
        <w:spacing w:after="160" w:line="480" w:lineRule="auto"/>
        <w:jc w:val="both"/>
        <w:rPr>
          <w:rFonts w:ascii="Times New Roman" w:hAnsi="Times New Roman" w:cs="Times New Roman"/>
        </w:rPr>
      </w:pPr>
      <w:r w:rsidRPr="00275DEB">
        <w:rPr>
          <w:rFonts w:ascii="Times New Roman" w:hAnsi="Times New Roman" w:cs="Times New Roman"/>
        </w:rPr>
        <w:t>To see potential relationships between all the variables.</w:t>
      </w:r>
    </w:p>
    <w:p w14:paraId="0D966298" w14:textId="77777777" w:rsidR="00741B3B" w:rsidRPr="00275DEB" w:rsidRDefault="00741B3B" w:rsidP="007B66A5">
      <w:pPr>
        <w:pStyle w:val="ListParagraph"/>
        <w:numPr>
          <w:ilvl w:val="0"/>
          <w:numId w:val="4"/>
        </w:numPr>
        <w:spacing w:after="160" w:line="480" w:lineRule="auto"/>
        <w:jc w:val="both"/>
        <w:rPr>
          <w:rFonts w:ascii="Times New Roman" w:hAnsi="Times New Roman" w:cs="Times New Roman"/>
        </w:rPr>
      </w:pPr>
      <w:r w:rsidRPr="00275DEB">
        <w:rPr>
          <w:rFonts w:ascii="Times New Roman" w:hAnsi="Times New Roman" w:cs="Times New Roman"/>
        </w:rPr>
        <w:t xml:space="preserve">To see if any missing points are in the data and to see if the data is clean. </w:t>
      </w:r>
    </w:p>
    <w:p w14:paraId="793397D3" w14:textId="77777777" w:rsidR="00516418" w:rsidRDefault="00516418" w:rsidP="007B66A5">
      <w:pPr>
        <w:spacing w:line="480" w:lineRule="auto"/>
        <w:ind w:left="360"/>
        <w:jc w:val="both"/>
        <w:rPr>
          <w:rFonts w:ascii="Times New Roman" w:hAnsi="Times New Roman" w:cs="Times New Roman"/>
        </w:rPr>
      </w:pPr>
    </w:p>
    <w:p w14:paraId="7FA05D3C" w14:textId="77777777" w:rsidR="00516418" w:rsidRDefault="00516418" w:rsidP="007B66A5">
      <w:pPr>
        <w:spacing w:line="480" w:lineRule="auto"/>
        <w:ind w:left="360"/>
        <w:jc w:val="both"/>
        <w:rPr>
          <w:rFonts w:ascii="Times New Roman" w:hAnsi="Times New Roman" w:cs="Times New Roman"/>
        </w:rPr>
      </w:pPr>
    </w:p>
    <w:p w14:paraId="321F3F05" w14:textId="77777777" w:rsidR="00516418" w:rsidRDefault="00516418" w:rsidP="007B66A5">
      <w:pPr>
        <w:spacing w:line="480" w:lineRule="auto"/>
        <w:ind w:left="360"/>
        <w:jc w:val="both"/>
        <w:rPr>
          <w:rFonts w:ascii="Times New Roman" w:hAnsi="Times New Roman" w:cs="Times New Roman"/>
        </w:rPr>
      </w:pPr>
    </w:p>
    <w:p w14:paraId="5D511AD6" w14:textId="4625C5BA" w:rsidR="00741B3B" w:rsidRPr="00275DEB" w:rsidRDefault="00741B3B" w:rsidP="007B66A5">
      <w:pPr>
        <w:spacing w:line="480" w:lineRule="auto"/>
        <w:ind w:left="360"/>
        <w:jc w:val="both"/>
        <w:rPr>
          <w:rFonts w:ascii="Times New Roman" w:hAnsi="Times New Roman" w:cs="Times New Roman"/>
        </w:rPr>
      </w:pPr>
      <w:r w:rsidRPr="00275DEB">
        <w:rPr>
          <w:rFonts w:ascii="Times New Roman" w:hAnsi="Times New Roman" w:cs="Times New Roman"/>
        </w:rPr>
        <w:lastRenderedPageBreak/>
        <w:t xml:space="preserve">Made a note that Variable Worth and the Chi-Square plot and this shows the </w:t>
      </w:r>
      <w:r w:rsidRPr="00275DEB">
        <w:rPr>
          <w:rFonts w:ascii="Times New Roman" w:hAnsi="Times New Roman" w:cs="Times New Roman"/>
          <w:b/>
          <w:bCs/>
        </w:rPr>
        <w:t>“kids</w:t>
      </w:r>
      <w:r w:rsidRPr="00275DEB">
        <w:rPr>
          <w:rFonts w:ascii="Times New Roman" w:hAnsi="Times New Roman" w:cs="Times New Roman"/>
        </w:rPr>
        <w:t xml:space="preserve">” variable has the potential largest relationship with target variable donr. </w:t>
      </w:r>
    </w:p>
    <w:p w14:paraId="0B7F77BC" w14:textId="77777777" w:rsidR="00741B3B" w:rsidRPr="00275DEB" w:rsidRDefault="00741B3B" w:rsidP="007B7EDE">
      <w:pPr>
        <w:spacing w:line="480" w:lineRule="auto"/>
        <w:ind w:firstLine="360"/>
        <w:jc w:val="center"/>
        <w:rPr>
          <w:rFonts w:ascii="Times New Roman" w:hAnsi="Times New Roman" w:cs="Times New Roman"/>
        </w:rPr>
      </w:pPr>
      <w:r w:rsidRPr="00275DEB">
        <w:rPr>
          <w:rFonts w:ascii="Times New Roman" w:hAnsi="Times New Roman" w:cs="Times New Roman"/>
          <w:noProof/>
        </w:rPr>
        <w:drawing>
          <wp:inline distT="0" distB="0" distL="0" distR="0" wp14:anchorId="7BD15399" wp14:editId="28810FC4">
            <wp:extent cx="3710075" cy="2410691"/>
            <wp:effectExtent l="0" t="0" r="5080" b="8890"/>
            <wp:docPr id="2805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5464" name="Picture 1" descr="A screenshot of a computer&#10;&#10;Description automatically generated"/>
                    <pic:cNvPicPr/>
                  </pic:nvPicPr>
                  <pic:blipFill>
                    <a:blip r:embed="rId10" cstate="print"/>
                    <a:stretch>
                      <a:fillRect/>
                    </a:stretch>
                  </pic:blipFill>
                  <pic:spPr>
                    <a:xfrm>
                      <a:off x="0" y="0"/>
                      <a:ext cx="3730668" cy="2424072"/>
                    </a:xfrm>
                    <a:prstGeom prst="rect">
                      <a:avLst/>
                    </a:prstGeom>
                  </pic:spPr>
                </pic:pic>
              </a:graphicData>
            </a:graphic>
          </wp:inline>
        </w:drawing>
      </w:r>
    </w:p>
    <w:p w14:paraId="342121AB"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Output window shows that </w:t>
      </w:r>
      <w:r w:rsidRPr="00275DEB">
        <w:rPr>
          <w:rFonts w:ascii="Times New Roman" w:hAnsi="Times New Roman" w:cs="Times New Roman"/>
          <w:b/>
          <w:bCs/>
        </w:rPr>
        <w:t>there is no missing value in the data.</w:t>
      </w:r>
      <w:r w:rsidRPr="00275DEB">
        <w:rPr>
          <w:rFonts w:ascii="Times New Roman" w:hAnsi="Times New Roman" w:cs="Times New Roman"/>
        </w:rPr>
        <w:t xml:space="preserve"> This confirms that data is clean. Data cleaning or wrangling activity is not required on the data. </w:t>
      </w:r>
    </w:p>
    <w:p w14:paraId="761563B3"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7A469D5A" wp14:editId="020F8D05">
            <wp:extent cx="3164096" cy="3035300"/>
            <wp:effectExtent l="0" t="0" r="0" b="0"/>
            <wp:docPr id="884925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5664" name="Picture 1" descr="A screenshot of a computer&#10;&#10;Description automatically generated"/>
                    <pic:cNvPicPr/>
                  </pic:nvPicPr>
                  <pic:blipFill>
                    <a:blip r:embed="rId11"/>
                    <a:stretch>
                      <a:fillRect/>
                    </a:stretch>
                  </pic:blipFill>
                  <pic:spPr>
                    <a:xfrm>
                      <a:off x="0" y="0"/>
                      <a:ext cx="3174122" cy="3044918"/>
                    </a:xfrm>
                    <a:prstGeom prst="rect">
                      <a:avLst/>
                    </a:prstGeom>
                  </pic:spPr>
                </pic:pic>
              </a:graphicData>
            </a:graphic>
          </wp:inline>
        </w:drawing>
      </w:r>
    </w:p>
    <w:p w14:paraId="61DD9EEF" w14:textId="77777777" w:rsidR="00516418" w:rsidRDefault="00516418" w:rsidP="007B66A5">
      <w:pPr>
        <w:spacing w:line="480" w:lineRule="auto"/>
        <w:jc w:val="both"/>
        <w:rPr>
          <w:rFonts w:ascii="Times New Roman" w:hAnsi="Times New Roman" w:cs="Times New Roman"/>
          <w:b/>
          <w:bCs/>
          <w:color w:val="000000" w:themeColor="text1"/>
        </w:rPr>
      </w:pPr>
    </w:p>
    <w:p w14:paraId="0CF34D35" w14:textId="77777777" w:rsidR="00516418" w:rsidRDefault="00516418" w:rsidP="007B66A5">
      <w:pPr>
        <w:spacing w:line="480" w:lineRule="auto"/>
        <w:jc w:val="both"/>
        <w:rPr>
          <w:rFonts w:ascii="Times New Roman" w:hAnsi="Times New Roman" w:cs="Times New Roman"/>
          <w:b/>
          <w:bCs/>
          <w:color w:val="000000" w:themeColor="text1"/>
        </w:rPr>
      </w:pPr>
    </w:p>
    <w:p w14:paraId="2D9ECE47" w14:textId="0E2718E9" w:rsidR="00741B3B" w:rsidRPr="00275DEB" w:rsidRDefault="00741B3B" w:rsidP="007B66A5">
      <w:pPr>
        <w:spacing w:line="480" w:lineRule="auto"/>
        <w:jc w:val="both"/>
        <w:rPr>
          <w:rFonts w:ascii="Times New Roman" w:hAnsi="Times New Roman" w:cs="Times New Roman"/>
          <w:b/>
          <w:bCs/>
          <w:color w:val="000000" w:themeColor="text1"/>
        </w:rPr>
      </w:pPr>
      <w:r w:rsidRPr="00275DEB">
        <w:rPr>
          <w:rFonts w:ascii="Times New Roman" w:hAnsi="Times New Roman" w:cs="Times New Roman"/>
          <w:b/>
          <w:bCs/>
          <w:color w:val="000000" w:themeColor="text1"/>
        </w:rPr>
        <w:lastRenderedPageBreak/>
        <w:t>Data Partition</w:t>
      </w:r>
      <w:r w:rsidR="007B7EDE" w:rsidRPr="00275DEB">
        <w:rPr>
          <w:rFonts w:ascii="Times New Roman" w:hAnsi="Times New Roman" w:cs="Times New Roman"/>
          <w:b/>
          <w:bCs/>
          <w:color w:val="000000" w:themeColor="text1"/>
        </w:rPr>
        <w:t>:</w:t>
      </w:r>
    </w:p>
    <w:p w14:paraId="405C4432"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The purpose of database partitioning is to improve the database's performance, scalability, and availability. By using “Partition node” we can partition the data and kept “Training portion 40%, Validation portion 30%, and Test portion 30%”.</w:t>
      </w:r>
    </w:p>
    <w:p w14:paraId="2EB11A2A"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29A1AE18" wp14:editId="3AA087D1">
            <wp:extent cx="4068529" cy="2159000"/>
            <wp:effectExtent l="0" t="0" r="8255" b="0"/>
            <wp:docPr id="1159846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6864" name="Picture 1" descr="A screenshot of a computer&#10;&#10;Description automatically generated"/>
                    <pic:cNvPicPr/>
                  </pic:nvPicPr>
                  <pic:blipFill>
                    <a:blip r:embed="rId12"/>
                    <a:stretch>
                      <a:fillRect/>
                    </a:stretch>
                  </pic:blipFill>
                  <pic:spPr>
                    <a:xfrm>
                      <a:off x="0" y="0"/>
                      <a:ext cx="4075612" cy="2162759"/>
                    </a:xfrm>
                    <a:prstGeom prst="rect">
                      <a:avLst/>
                    </a:prstGeom>
                  </pic:spPr>
                </pic:pic>
              </a:graphicData>
            </a:graphic>
          </wp:inline>
        </w:drawing>
      </w:r>
    </w:p>
    <w:p w14:paraId="5B459B97"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In the “Exported Data” property we have verified that train, validation and test data is successfully partitioned. </w:t>
      </w:r>
    </w:p>
    <w:p w14:paraId="186EE3FF"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3B873724" wp14:editId="4D5B2E3A">
            <wp:extent cx="3008475" cy="812800"/>
            <wp:effectExtent l="0" t="0" r="1905" b="6350"/>
            <wp:docPr id="57135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59944" name="Picture 1" descr="A screenshot of a computer&#10;&#10;Description automatically generated"/>
                    <pic:cNvPicPr/>
                  </pic:nvPicPr>
                  <pic:blipFill>
                    <a:blip r:embed="rId13"/>
                    <a:stretch>
                      <a:fillRect/>
                    </a:stretch>
                  </pic:blipFill>
                  <pic:spPr>
                    <a:xfrm>
                      <a:off x="0" y="0"/>
                      <a:ext cx="3038888" cy="821017"/>
                    </a:xfrm>
                    <a:prstGeom prst="rect">
                      <a:avLst/>
                    </a:prstGeom>
                  </pic:spPr>
                </pic:pic>
              </a:graphicData>
            </a:graphic>
          </wp:inline>
        </w:drawing>
      </w:r>
    </w:p>
    <w:p w14:paraId="712D75F1" w14:textId="77777777" w:rsidR="00741B3B" w:rsidRPr="00275DEB" w:rsidRDefault="00741B3B" w:rsidP="007B66A5">
      <w:pPr>
        <w:spacing w:line="480" w:lineRule="auto"/>
        <w:jc w:val="both"/>
        <w:rPr>
          <w:rFonts w:ascii="Times New Roman" w:hAnsi="Times New Roman" w:cs="Times New Roman"/>
          <w:b/>
          <w:bCs/>
          <w:color w:val="000000" w:themeColor="text1"/>
        </w:rPr>
      </w:pPr>
      <w:r w:rsidRPr="00275DEB">
        <w:rPr>
          <w:rFonts w:ascii="Times New Roman" w:hAnsi="Times New Roman" w:cs="Times New Roman"/>
          <w:b/>
          <w:bCs/>
          <w:color w:val="000000" w:themeColor="text1"/>
        </w:rPr>
        <w:t>Transform Variables</w:t>
      </w:r>
      <w:r w:rsidR="007B7EDE" w:rsidRPr="00275DEB">
        <w:rPr>
          <w:rFonts w:ascii="Times New Roman" w:hAnsi="Times New Roman" w:cs="Times New Roman"/>
          <w:b/>
          <w:bCs/>
          <w:color w:val="000000" w:themeColor="text1"/>
        </w:rPr>
        <w:t>:</w:t>
      </w:r>
    </w:p>
    <w:p w14:paraId="78128340" w14:textId="77777777" w:rsidR="00741B3B" w:rsidRDefault="00741B3B" w:rsidP="007B66A5">
      <w:pPr>
        <w:spacing w:line="480" w:lineRule="auto"/>
        <w:jc w:val="both"/>
        <w:rPr>
          <w:rFonts w:ascii="Times New Roman" w:hAnsi="Times New Roman" w:cs="Times New Roman"/>
        </w:rPr>
      </w:pPr>
      <w:r w:rsidRPr="00275DEB">
        <w:rPr>
          <w:rFonts w:ascii="Times New Roman" w:hAnsi="Times New Roman" w:cs="Times New Roman"/>
        </w:rPr>
        <w:t>In KNN algorithm, it is crucial to standardize variables to put all</w:t>
      </w:r>
      <w:r w:rsidR="000D0ACA" w:rsidRPr="00275DEB">
        <w:rPr>
          <w:rFonts w:ascii="Times New Roman" w:hAnsi="Times New Roman" w:cs="Times New Roman"/>
        </w:rPr>
        <w:t xml:space="preserve"> the</w:t>
      </w:r>
      <w:r w:rsidRPr="00275DEB">
        <w:rPr>
          <w:rFonts w:ascii="Times New Roman" w:hAnsi="Times New Roman" w:cs="Times New Roman"/>
        </w:rPr>
        <w:t xml:space="preserve"> internal variables on the same </w:t>
      </w:r>
      <w:r w:rsidR="000D0ACA" w:rsidRPr="00275DEB">
        <w:rPr>
          <w:rFonts w:ascii="Times New Roman" w:hAnsi="Times New Roman" w:cs="Times New Roman"/>
        </w:rPr>
        <w:t xml:space="preserve">scale. If interval data are </w:t>
      </w:r>
      <w:r w:rsidRPr="00275DEB">
        <w:rPr>
          <w:rFonts w:ascii="Times New Roman" w:hAnsi="Times New Roman" w:cs="Times New Roman"/>
        </w:rPr>
        <w:t>on different scales, then it causes problems when the algorithm goes to calculate the distances by imposing a bias from the different variables. This removes the issue of the influence of the scale when determining these distances.</w:t>
      </w:r>
    </w:p>
    <w:p w14:paraId="63B99347" w14:textId="77777777" w:rsidR="00663648" w:rsidRPr="00275DEB" w:rsidRDefault="00663648" w:rsidP="007B66A5">
      <w:pPr>
        <w:spacing w:line="480" w:lineRule="auto"/>
        <w:jc w:val="both"/>
        <w:rPr>
          <w:rFonts w:ascii="Times New Roman" w:hAnsi="Times New Roman" w:cs="Times New Roman"/>
        </w:rPr>
      </w:pPr>
    </w:p>
    <w:p w14:paraId="7942333F" w14:textId="77777777" w:rsidR="00741B3B" w:rsidRPr="00275DEB" w:rsidRDefault="000D0ACA" w:rsidP="007B66A5">
      <w:pPr>
        <w:spacing w:line="480" w:lineRule="auto"/>
        <w:jc w:val="both"/>
        <w:rPr>
          <w:rFonts w:ascii="Times New Roman" w:hAnsi="Times New Roman" w:cs="Times New Roman"/>
        </w:rPr>
      </w:pPr>
      <w:r w:rsidRPr="00275DEB">
        <w:rPr>
          <w:rFonts w:ascii="Times New Roman" w:hAnsi="Times New Roman" w:cs="Times New Roman"/>
        </w:rPr>
        <w:lastRenderedPageBreak/>
        <w:t>Next, we have dragged</w:t>
      </w:r>
      <w:r w:rsidR="00741B3B" w:rsidRPr="00275DEB">
        <w:rPr>
          <w:rFonts w:ascii="Times New Roman" w:hAnsi="Times New Roman" w:cs="Times New Roman"/>
        </w:rPr>
        <w:t xml:space="preserve"> </w:t>
      </w:r>
      <w:r w:rsidRPr="00275DEB">
        <w:rPr>
          <w:rFonts w:ascii="Times New Roman" w:hAnsi="Times New Roman" w:cs="Times New Roman"/>
        </w:rPr>
        <w:t>“</w:t>
      </w:r>
      <w:r w:rsidR="00741B3B" w:rsidRPr="00275DEB">
        <w:rPr>
          <w:rFonts w:ascii="Times New Roman" w:hAnsi="Times New Roman" w:cs="Times New Roman"/>
        </w:rPr>
        <w:t>Transform Variables</w:t>
      </w:r>
      <w:r w:rsidRPr="00275DEB">
        <w:rPr>
          <w:rFonts w:ascii="Times New Roman" w:hAnsi="Times New Roman" w:cs="Times New Roman"/>
        </w:rPr>
        <w:t xml:space="preserve">” </w:t>
      </w:r>
      <w:r w:rsidR="00741B3B" w:rsidRPr="00275DEB">
        <w:rPr>
          <w:rFonts w:ascii="Times New Roman" w:hAnsi="Times New Roman" w:cs="Times New Roman"/>
        </w:rPr>
        <w:t xml:space="preserve">node and set method to </w:t>
      </w:r>
      <w:r w:rsidRPr="00275DEB">
        <w:rPr>
          <w:rFonts w:ascii="Times New Roman" w:hAnsi="Times New Roman" w:cs="Times New Roman"/>
        </w:rPr>
        <w:t>“</w:t>
      </w:r>
      <w:r w:rsidR="00741B3B" w:rsidRPr="00275DEB">
        <w:rPr>
          <w:rFonts w:ascii="Times New Roman" w:hAnsi="Times New Roman" w:cs="Times New Roman"/>
        </w:rPr>
        <w:t>Range Standardization</w:t>
      </w:r>
      <w:r w:rsidRPr="00275DEB">
        <w:rPr>
          <w:rFonts w:ascii="Times New Roman" w:hAnsi="Times New Roman" w:cs="Times New Roman"/>
        </w:rPr>
        <w:t>”</w:t>
      </w:r>
      <w:r w:rsidR="00741B3B" w:rsidRPr="00275DEB">
        <w:rPr>
          <w:rFonts w:ascii="Times New Roman" w:hAnsi="Times New Roman" w:cs="Times New Roman"/>
        </w:rPr>
        <w:t xml:space="preserve"> for all interval variables. </w:t>
      </w:r>
    </w:p>
    <w:p w14:paraId="7BB4E19B"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3E095238" wp14:editId="2420998F">
            <wp:extent cx="2442980" cy="1799539"/>
            <wp:effectExtent l="0" t="0" r="0" b="0"/>
            <wp:docPr id="1016515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5791" name="Picture 1" descr="A screenshot of a computer&#10;&#10;Description automatically generated"/>
                    <pic:cNvPicPr/>
                  </pic:nvPicPr>
                  <pic:blipFill>
                    <a:blip r:embed="rId14"/>
                    <a:stretch>
                      <a:fillRect/>
                    </a:stretch>
                  </pic:blipFill>
                  <pic:spPr>
                    <a:xfrm>
                      <a:off x="0" y="0"/>
                      <a:ext cx="2452764" cy="1806746"/>
                    </a:xfrm>
                    <a:prstGeom prst="rect">
                      <a:avLst/>
                    </a:prstGeom>
                  </pic:spPr>
                </pic:pic>
              </a:graphicData>
            </a:graphic>
          </wp:inline>
        </w:drawing>
      </w:r>
    </w:p>
    <w:p w14:paraId="654002E6"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After running </w:t>
      </w:r>
      <w:r w:rsidR="000D0ACA" w:rsidRPr="00275DEB">
        <w:rPr>
          <w:rFonts w:ascii="Times New Roman" w:hAnsi="Times New Roman" w:cs="Times New Roman"/>
        </w:rPr>
        <w:t>the transform variable</w:t>
      </w:r>
      <w:r w:rsidRPr="00275DEB">
        <w:rPr>
          <w:rFonts w:ascii="Times New Roman" w:hAnsi="Times New Roman" w:cs="Times New Roman"/>
        </w:rPr>
        <w:t xml:space="preserve"> node</w:t>
      </w:r>
      <w:r w:rsidR="000D0ACA" w:rsidRPr="00275DEB">
        <w:rPr>
          <w:rFonts w:ascii="Times New Roman" w:hAnsi="Times New Roman" w:cs="Times New Roman"/>
        </w:rPr>
        <w:t>,</w:t>
      </w:r>
      <w:r w:rsidRPr="00275DEB">
        <w:rPr>
          <w:rFonts w:ascii="Times New Roman" w:hAnsi="Times New Roman" w:cs="Times New Roman"/>
        </w:rPr>
        <w:t xml:space="preserve"> all internal </w:t>
      </w:r>
      <w:r w:rsidR="000D0ACA" w:rsidRPr="00275DEB">
        <w:rPr>
          <w:rFonts w:ascii="Times New Roman" w:hAnsi="Times New Roman" w:cs="Times New Roman"/>
        </w:rPr>
        <w:t>variables</w:t>
      </w:r>
      <w:r w:rsidRPr="00275DEB">
        <w:rPr>
          <w:rFonts w:ascii="Times New Roman" w:hAnsi="Times New Roman" w:cs="Times New Roman"/>
        </w:rPr>
        <w:t xml:space="preserve"> will have a minimum of 0 and a maximum of 1. Below results screen, shows “</w:t>
      </w:r>
      <w:r w:rsidR="000D0ACA" w:rsidRPr="00275DEB">
        <w:rPr>
          <w:rFonts w:ascii="Times New Roman" w:hAnsi="Times New Roman" w:cs="Times New Roman"/>
        </w:rPr>
        <w:t xml:space="preserve">Formula” column and also </w:t>
      </w:r>
      <w:r w:rsidRPr="00275DEB">
        <w:rPr>
          <w:rFonts w:ascii="Times New Roman" w:hAnsi="Times New Roman" w:cs="Times New Roman"/>
        </w:rPr>
        <w:t>the transformation that was done to standardize the variable. The Missing column shows that there is no missing value in the data.</w:t>
      </w:r>
    </w:p>
    <w:p w14:paraId="63BC1AAD"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noProof/>
        </w:rPr>
        <w:drawing>
          <wp:inline distT="0" distB="0" distL="0" distR="0" wp14:anchorId="5C65158F" wp14:editId="3C0567BE">
            <wp:extent cx="5799661" cy="1733702"/>
            <wp:effectExtent l="0" t="0" r="0" b="0"/>
            <wp:docPr id="1013180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0887" name="Picture 1" descr="A screenshot of a computer&#10;&#10;Description automatically generated"/>
                    <pic:cNvPicPr/>
                  </pic:nvPicPr>
                  <pic:blipFill>
                    <a:blip r:embed="rId15"/>
                    <a:stretch>
                      <a:fillRect/>
                    </a:stretch>
                  </pic:blipFill>
                  <pic:spPr>
                    <a:xfrm>
                      <a:off x="0" y="0"/>
                      <a:ext cx="5803267" cy="1734780"/>
                    </a:xfrm>
                    <a:prstGeom prst="rect">
                      <a:avLst/>
                    </a:prstGeom>
                  </pic:spPr>
                </pic:pic>
              </a:graphicData>
            </a:graphic>
          </wp:inline>
        </w:drawing>
      </w:r>
    </w:p>
    <w:p w14:paraId="425858FB"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63C26228" wp14:editId="333C881A">
            <wp:extent cx="4723075" cy="1519756"/>
            <wp:effectExtent l="0" t="0" r="1905" b="4445"/>
            <wp:docPr id="100394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4654" name="Picture 1" descr="A screenshot of a computer&#10;&#10;Description automatically generated"/>
                    <pic:cNvPicPr/>
                  </pic:nvPicPr>
                  <pic:blipFill>
                    <a:blip r:embed="rId16"/>
                    <a:stretch>
                      <a:fillRect/>
                    </a:stretch>
                  </pic:blipFill>
                  <pic:spPr>
                    <a:xfrm>
                      <a:off x="0" y="0"/>
                      <a:ext cx="4728738" cy="1521578"/>
                    </a:xfrm>
                    <a:prstGeom prst="rect">
                      <a:avLst/>
                    </a:prstGeom>
                  </pic:spPr>
                </pic:pic>
              </a:graphicData>
            </a:graphic>
          </wp:inline>
        </w:drawing>
      </w:r>
    </w:p>
    <w:p w14:paraId="799C7337" w14:textId="77777777" w:rsidR="00627B0B" w:rsidRDefault="00627B0B" w:rsidP="007B66A5">
      <w:pPr>
        <w:spacing w:line="480" w:lineRule="auto"/>
        <w:jc w:val="both"/>
        <w:rPr>
          <w:rFonts w:ascii="Times New Roman" w:hAnsi="Times New Roman" w:cs="Times New Roman"/>
          <w:b/>
          <w:bCs/>
          <w:color w:val="000000" w:themeColor="text1"/>
          <w:u w:val="single"/>
        </w:rPr>
      </w:pPr>
    </w:p>
    <w:p w14:paraId="525A71DE" w14:textId="1DE5E09B" w:rsidR="00741B3B" w:rsidRPr="00D26B2F" w:rsidRDefault="00741B3B" w:rsidP="007B66A5">
      <w:pPr>
        <w:spacing w:line="480" w:lineRule="auto"/>
        <w:jc w:val="both"/>
        <w:rPr>
          <w:rFonts w:ascii="Times New Roman" w:hAnsi="Times New Roman" w:cs="Times New Roman"/>
          <w:b/>
          <w:bCs/>
          <w:color w:val="1F497D" w:themeColor="text2"/>
          <w:u w:val="single"/>
        </w:rPr>
      </w:pPr>
      <w:r w:rsidRPr="00D26B2F">
        <w:rPr>
          <w:rFonts w:ascii="Times New Roman" w:hAnsi="Times New Roman" w:cs="Times New Roman"/>
          <w:b/>
          <w:bCs/>
          <w:color w:val="1F497D" w:themeColor="text2"/>
          <w:u w:val="single"/>
        </w:rPr>
        <w:lastRenderedPageBreak/>
        <w:t>Methods / Modeling – Classification</w:t>
      </w:r>
      <w:r w:rsidR="00D26B2F">
        <w:rPr>
          <w:rFonts w:ascii="Times New Roman" w:hAnsi="Times New Roman" w:cs="Times New Roman"/>
          <w:b/>
          <w:bCs/>
          <w:color w:val="1F497D" w:themeColor="text2"/>
          <w:u w:val="single"/>
        </w:rPr>
        <w:t xml:space="preserve"> Algorithm</w:t>
      </w:r>
      <w:r w:rsidR="007B7EDE" w:rsidRPr="00D26B2F">
        <w:rPr>
          <w:rFonts w:ascii="Times New Roman" w:hAnsi="Times New Roman" w:cs="Times New Roman"/>
          <w:b/>
          <w:bCs/>
          <w:color w:val="1F497D" w:themeColor="text2"/>
          <w:u w:val="single"/>
        </w:rPr>
        <w:t>:</w:t>
      </w:r>
    </w:p>
    <w:p w14:paraId="72CF45EF" w14:textId="77777777" w:rsidR="00741B3B" w:rsidRPr="00275DEB" w:rsidRDefault="00741B3B" w:rsidP="007B66A5">
      <w:pPr>
        <w:shd w:val="clear" w:color="auto" w:fill="FFFFFF"/>
        <w:spacing w:before="100" w:beforeAutospacing="1" w:after="100" w:afterAutospacing="1" w:line="480" w:lineRule="auto"/>
        <w:jc w:val="both"/>
        <w:rPr>
          <w:rFonts w:ascii="Times New Roman" w:hAnsi="Times New Roman" w:cs="Times New Roman"/>
        </w:rPr>
      </w:pPr>
      <w:r w:rsidRPr="00275DEB">
        <w:rPr>
          <w:rFonts w:ascii="Times New Roman" w:hAnsi="Times New Roman" w:cs="Times New Roman"/>
        </w:rPr>
        <w:t>Developed a</w:t>
      </w:r>
      <w:r w:rsidR="000D0ACA" w:rsidRPr="00275DEB">
        <w:rPr>
          <w:rFonts w:ascii="Times New Roman" w:hAnsi="Times New Roman" w:cs="Times New Roman"/>
        </w:rPr>
        <w:t xml:space="preserve"> </w:t>
      </w:r>
      <w:r w:rsidRPr="00275DEB">
        <w:rPr>
          <w:rFonts w:ascii="Times New Roman" w:hAnsi="Times New Roman" w:cs="Times New Roman"/>
        </w:rPr>
        <w:t xml:space="preserve">classification model for the </w:t>
      </w:r>
      <w:r w:rsidR="000D0ACA" w:rsidRPr="00275DEB">
        <w:rPr>
          <w:rFonts w:ascii="Times New Roman" w:hAnsi="Times New Roman" w:cs="Times New Roman"/>
        </w:rPr>
        <w:t>“</w:t>
      </w:r>
      <w:r w:rsidRPr="00275DEB">
        <w:rPr>
          <w:rFonts w:ascii="Times New Roman" w:hAnsi="Times New Roman" w:cs="Times New Roman"/>
        </w:rPr>
        <w:t>DONR</w:t>
      </w:r>
      <w:r w:rsidR="000D0ACA" w:rsidRPr="00275DEB">
        <w:rPr>
          <w:rFonts w:ascii="Times New Roman" w:hAnsi="Times New Roman" w:cs="Times New Roman"/>
        </w:rPr>
        <w:t>”</w:t>
      </w:r>
      <w:r w:rsidRPr="00275DEB">
        <w:rPr>
          <w:rFonts w:ascii="Times New Roman" w:hAnsi="Times New Roman" w:cs="Times New Roman"/>
        </w:rPr>
        <w:t xml:space="preserve"> variable using ‘nonprofit’ data. We decided to use the algorithm below</w:t>
      </w:r>
      <w:r w:rsidR="000D0ACA" w:rsidRPr="00275DEB">
        <w:rPr>
          <w:rFonts w:ascii="Times New Roman" w:hAnsi="Times New Roman" w:cs="Times New Roman"/>
        </w:rPr>
        <w:t xml:space="preserve">, because these </w:t>
      </w:r>
      <w:r w:rsidRPr="00275DEB">
        <w:rPr>
          <w:rFonts w:ascii="Times New Roman" w:hAnsi="Times New Roman" w:cs="Times New Roman"/>
        </w:rPr>
        <w:t>algorithms</w:t>
      </w:r>
      <w:r w:rsidR="000D0ACA" w:rsidRPr="00275DEB">
        <w:rPr>
          <w:rFonts w:ascii="Times New Roman" w:hAnsi="Times New Roman" w:cs="Times New Roman"/>
        </w:rPr>
        <w:t xml:space="preserve"> </w:t>
      </w:r>
      <w:r w:rsidRPr="00275DEB">
        <w:rPr>
          <w:rFonts w:ascii="Times New Roman" w:hAnsi="Times New Roman" w:cs="Times New Roman"/>
        </w:rPr>
        <w:t>are considered as better models for supervised data.</w:t>
      </w:r>
    </w:p>
    <w:p w14:paraId="14BADE6F" w14:textId="77777777" w:rsidR="00741B3B" w:rsidRPr="00275DEB" w:rsidRDefault="00741B3B" w:rsidP="007B7EDE">
      <w:pPr>
        <w:pStyle w:val="ListParagraph"/>
        <w:numPr>
          <w:ilvl w:val="0"/>
          <w:numId w:val="7"/>
        </w:numPr>
        <w:shd w:val="clear" w:color="auto" w:fill="FFFFFF"/>
        <w:spacing w:before="100" w:beforeAutospacing="1" w:after="100" w:afterAutospacing="1" w:line="480" w:lineRule="auto"/>
        <w:jc w:val="both"/>
        <w:rPr>
          <w:rFonts w:ascii="Times New Roman" w:hAnsi="Times New Roman" w:cs="Times New Roman"/>
          <w:b/>
          <w:color w:val="000000" w:themeColor="text1"/>
        </w:rPr>
      </w:pPr>
      <w:r w:rsidRPr="00275DEB">
        <w:rPr>
          <w:rFonts w:ascii="Times New Roman" w:hAnsi="Times New Roman" w:cs="Times New Roman"/>
          <w:b/>
          <w:color w:val="000000" w:themeColor="text1"/>
        </w:rPr>
        <w:t>Decision Trees &amp; Random Forest –</w:t>
      </w:r>
      <w:r w:rsidRPr="00275DEB">
        <w:rPr>
          <w:rFonts w:ascii="Times New Roman" w:hAnsi="Times New Roman" w:cs="Times New Roman"/>
        </w:rPr>
        <w:t xml:space="preserve">Big Idea behind selecting decision tree model is Decision trees repeatedly split the records into parts to achieve maximum homogeneity within the new parts in terms of the target values. Also, it does not require standardization or normalization. Random forest selected because it adds extra randomness. It searches only in a random subset, rather than the entire set, of the predictors for growing the tree at each split. Typically, Classification and prediction with Random Forest is more accurate. </w:t>
      </w:r>
    </w:p>
    <w:p w14:paraId="5FF3FE7F" w14:textId="77777777" w:rsidR="00741B3B" w:rsidRPr="00275DEB" w:rsidRDefault="00741B3B" w:rsidP="007B7EDE">
      <w:pPr>
        <w:pStyle w:val="ListParagraph"/>
        <w:numPr>
          <w:ilvl w:val="0"/>
          <w:numId w:val="7"/>
        </w:numPr>
        <w:shd w:val="clear" w:color="auto" w:fill="FFFFFF"/>
        <w:spacing w:before="100" w:beforeAutospacing="1" w:after="100" w:afterAutospacing="1" w:line="480" w:lineRule="auto"/>
        <w:jc w:val="both"/>
        <w:rPr>
          <w:rFonts w:ascii="Times New Roman" w:hAnsi="Times New Roman" w:cs="Times New Roman"/>
        </w:rPr>
      </w:pPr>
      <w:r w:rsidRPr="00275DEB">
        <w:rPr>
          <w:rFonts w:ascii="Times New Roman" w:hAnsi="Times New Roman" w:cs="Times New Roman"/>
          <w:b/>
        </w:rPr>
        <w:t>Logistic Regression –</w:t>
      </w:r>
      <w:r w:rsidRPr="00275DEB">
        <w:rPr>
          <w:rFonts w:ascii="Times New Roman" w:hAnsi="Times New Roman" w:cs="Times New Roman"/>
        </w:rPr>
        <w:t xml:space="preserve"> Logistic Regression model selected for classification algorithm because it is one of the popular and effective models for predicting binary variables. Logistic regression does not require normalization/standardization.</w:t>
      </w:r>
    </w:p>
    <w:p w14:paraId="2E77347D" w14:textId="77777777" w:rsidR="00741B3B" w:rsidRDefault="00741B3B" w:rsidP="007B66A5">
      <w:pPr>
        <w:pStyle w:val="ListParagraph"/>
        <w:numPr>
          <w:ilvl w:val="0"/>
          <w:numId w:val="7"/>
        </w:numPr>
        <w:shd w:val="clear" w:color="auto" w:fill="FFFFFF"/>
        <w:spacing w:before="100" w:beforeAutospacing="1" w:after="100" w:afterAutospacing="1" w:line="480" w:lineRule="auto"/>
        <w:jc w:val="both"/>
        <w:rPr>
          <w:rFonts w:ascii="Times New Roman" w:hAnsi="Times New Roman" w:cs="Times New Roman"/>
        </w:rPr>
      </w:pPr>
      <w:r w:rsidRPr="00275DEB">
        <w:rPr>
          <w:rFonts w:ascii="Times New Roman" w:hAnsi="Times New Roman" w:cs="Times New Roman"/>
          <w:b/>
        </w:rPr>
        <w:t>KNN –</w:t>
      </w:r>
      <w:r w:rsidRPr="00275DEB">
        <w:rPr>
          <w:rFonts w:ascii="Times New Roman" w:hAnsi="Times New Roman" w:cs="Times New Roman"/>
        </w:rPr>
        <w:t xml:space="preserve"> Big idea behind selecting KNN model is that it is one of the effective Non</w:t>
      </w:r>
      <w:r w:rsidR="000D0ACA" w:rsidRPr="00275DEB">
        <w:rPr>
          <w:rFonts w:ascii="Times New Roman" w:hAnsi="Times New Roman" w:cs="Times New Roman"/>
        </w:rPr>
        <w:t>-</w:t>
      </w:r>
      <w:r w:rsidRPr="00275DEB">
        <w:rPr>
          <w:rFonts w:ascii="Times New Roman" w:hAnsi="Times New Roman" w:cs="Times New Roman"/>
        </w:rPr>
        <w:t>parametric predictive modeling techniques for categorical or continuous targets. KNN model is Data-driven, not model-driven because of it there is no pre assumption on the data. It works well on classification and regression model.</w:t>
      </w:r>
    </w:p>
    <w:p w14:paraId="1CBE8422" w14:textId="77777777" w:rsidR="00D26B2F" w:rsidRDefault="00D26B2F" w:rsidP="00D26B2F">
      <w:pPr>
        <w:shd w:val="clear" w:color="auto" w:fill="FFFFFF"/>
        <w:spacing w:before="100" w:beforeAutospacing="1" w:after="100" w:afterAutospacing="1" w:line="480" w:lineRule="auto"/>
        <w:jc w:val="both"/>
        <w:rPr>
          <w:rFonts w:ascii="Times New Roman" w:hAnsi="Times New Roman" w:cs="Times New Roman"/>
        </w:rPr>
      </w:pPr>
    </w:p>
    <w:p w14:paraId="1010006B" w14:textId="77777777" w:rsidR="00D26B2F" w:rsidRDefault="00D26B2F" w:rsidP="00D26B2F">
      <w:pPr>
        <w:shd w:val="clear" w:color="auto" w:fill="FFFFFF"/>
        <w:spacing w:before="100" w:beforeAutospacing="1" w:after="100" w:afterAutospacing="1" w:line="480" w:lineRule="auto"/>
        <w:jc w:val="both"/>
        <w:rPr>
          <w:rFonts w:ascii="Times New Roman" w:hAnsi="Times New Roman" w:cs="Times New Roman"/>
        </w:rPr>
      </w:pPr>
    </w:p>
    <w:p w14:paraId="2333A8D4" w14:textId="77777777" w:rsidR="00D26B2F" w:rsidRDefault="00D26B2F" w:rsidP="00D26B2F">
      <w:pPr>
        <w:shd w:val="clear" w:color="auto" w:fill="FFFFFF"/>
        <w:spacing w:before="100" w:beforeAutospacing="1" w:after="100" w:afterAutospacing="1" w:line="480" w:lineRule="auto"/>
        <w:jc w:val="both"/>
        <w:rPr>
          <w:rFonts w:ascii="Times New Roman" w:hAnsi="Times New Roman" w:cs="Times New Roman"/>
        </w:rPr>
      </w:pPr>
    </w:p>
    <w:p w14:paraId="344F00B2" w14:textId="77777777" w:rsidR="00D26B2F" w:rsidRDefault="00D26B2F" w:rsidP="00D26B2F">
      <w:pPr>
        <w:shd w:val="clear" w:color="auto" w:fill="FFFFFF"/>
        <w:spacing w:before="100" w:beforeAutospacing="1" w:after="100" w:afterAutospacing="1" w:line="480" w:lineRule="auto"/>
        <w:jc w:val="both"/>
        <w:rPr>
          <w:rFonts w:ascii="Times New Roman" w:hAnsi="Times New Roman" w:cs="Times New Roman"/>
        </w:rPr>
      </w:pPr>
    </w:p>
    <w:p w14:paraId="38059B77" w14:textId="77777777" w:rsidR="00D26B2F" w:rsidRPr="00D26B2F" w:rsidRDefault="00D26B2F" w:rsidP="00D26B2F">
      <w:pPr>
        <w:shd w:val="clear" w:color="auto" w:fill="FFFFFF"/>
        <w:spacing w:before="100" w:beforeAutospacing="1" w:after="100" w:afterAutospacing="1" w:line="480" w:lineRule="auto"/>
        <w:jc w:val="both"/>
        <w:rPr>
          <w:rFonts w:ascii="Times New Roman" w:hAnsi="Times New Roman" w:cs="Times New Roman"/>
        </w:rPr>
      </w:pPr>
    </w:p>
    <w:p w14:paraId="2E257DE5" w14:textId="77777777" w:rsidR="00741B3B" w:rsidRPr="00D26B2F" w:rsidRDefault="000D0ACA" w:rsidP="007B66A5">
      <w:pPr>
        <w:spacing w:line="480" w:lineRule="auto"/>
        <w:jc w:val="both"/>
        <w:rPr>
          <w:rFonts w:ascii="Times New Roman" w:hAnsi="Times New Roman" w:cs="Times New Roman"/>
          <w:b/>
          <w:bCs/>
          <w:color w:val="1F497D" w:themeColor="text2"/>
          <w:u w:val="single"/>
        </w:rPr>
      </w:pPr>
      <w:r w:rsidRPr="00D26B2F">
        <w:rPr>
          <w:rFonts w:ascii="Times New Roman" w:hAnsi="Times New Roman" w:cs="Times New Roman"/>
          <w:b/>
          <w:bCs/>
          <w:color w:val="1F497D" w:themeColor="text2"/>
          <w:u w:val="single"/>
        </w:rPr>
        <w:lastRenderedPageBreak/>
        <w:t xml:space="preserve">Classification Algorithm 1 </w:t>
      </w:r>
      <w:r w:rsidR="00741B3B" w:rsidRPr="00D26B2F">
        <w:rPr>
          <w:rFonts w:ascii="Times New Roman" w:hAnsi="Times New Roman" w:cs="Times New Roman"/>
          <w:b/>
          <w:bCs/>
          <w:color w:val="1F497D" w:themeColor="text2"/>
          <w:u w:val="single"/>
        </w:rPr>
        <w:t>– Decision Tree</w:t>
      </w:r>
      <w:r w:rsidRPr="00D26B2F">
        <w:rPr>
          <w:rFonts w:ascii="Times New Roman" w:hAnsi="Times New Roman" w:cs="Times New Roman"/>
          <w:b/>
          <w:bCs/>
          <w:color w:val="1F497D" w:themeColor="text2"/>
          <w:u w:val="single"/>
        </w:rPr>
        <w:t>:</w:t>
      </w:r>
    </w:p>
    <w:p w14:paraId="6F5B95E7" w14:textId="77777777" w:rsidR="00741B3B" w:rsidRPr="00275DEB" w:rsidRDefault="000D0ACA" w:rsidP="007B66A5">
      <w:pPr>
        <w:spacing w:line="480" w:lineRule="auto"/>
        <w:jc w:val="both"/>
        <w:rPr>
          <w:rFonts w:ascii="Times New Roman" w:hAnsi="Times New Roman" w:cs="Times New Roman"/>
        </w:rPr>
      </w:pPr>
      <w:r w:rsidRPr="00275DEB">
        <w:rPr>
          <w:rFonts w:ascii="Times New Roman" w:hAnsi="Times New Roman" w:cs="Times New Roman"/>
        </w:rPr>
        <w:t>We have created 2 decision t</w:t>
      </w:r>
      <w:r w:rsidR="00741B3B" w:rsidRPr="00275DEB">
        <w:rPr>
          <w:rFonts w:ascii="Times New Roman" w:hAnsi="Times New Roman" w:cs="Times New Roman"/>
        </w:rPr>
        <w:t>ree</w:t>
      </w:r>
      <w:r w:rsidRPr="00275DEB">
        <w:rPr>
          <w:rFonts w:ascii="Times New Roman" w:hAnsi="Times New Roman" w:cs="Times New Roman"/>
        </w:rPr>
        <w:t>s</w:t>
      </w:r>
      <w:r w:rsidR="00741B3B" w:rsidRPr="00275DEB">
        <w:rPr>
          <w:rFonts w:ascii="Times New Roman" w:hAnsi="Times New Roman" w:cs="Times New Roman"/>
        </w:rPr>
        <w:t xml:space="preserve"> and Random Forest model to predict the data.</w:t>
      </w:r>
      <w:r w:rsidRPr="00275DEB">
        <w:rPr>
          <w:rFonts w:ascii="Times New Roman" w:hAnsi="Times New Roman" w:cs="Times New Roman"/>
        </w:rPr>
        <w:t xml:space="preserve"> Those are:</w:t>
      </w:r>
    </w:p>
    <w:p w14:paraId="2792A559" w14:textId="77777777" w:rsidR="00741B3B" w:rsidRPr="00275DEB" w:rsidRDefault="00741B3B" w:rsidP="007B66A5">
      <w:pPr>
        <w:pStyle w:val="ListParagraph"/>
        <w:numPr>
          <w:ilvl w:val="0"/>
          <w:numId w:val="6"/>
        </w:numPr>
        <w:spacing w:after="160" w:line="480" w:lineRule="auto"/>
        <w:jc w:val="both"/>
        <w:rPr>
          <w:rFonts w:ascii="Times New Roman" w:hAnsi="Times New Roman" w:cs="Times New Roman"/>
        </w:rPr>
      </w:pPr>
      <w:r w:rsidRPr="00275DEB">
        <w:rPr>
          <w:rFonts w:ascii="Times New Roman" w:hAnsi="Times New Roman" w:cs="Times New Roman"/>
        </w:rPr>
        <w:t>6 Branch 20 Deep</w:t>
      </w:r>
    </w:p>
    <w:p w14:paraId="3FDE067F" w14:textId="77777777" w:rsidR="00741B3B" w:rsidRPr="00275DEB" w:rsidRDefault="00741B3B" w:rsidP="007B66A5">
      <w:pPr>
        <w:pStyle w:val="ListParagraph"/>
        <w:numPr>
          <w:ilvl w:val="0"/>
          <w:numId w:val="6"/>
        </w:numPr>
        <w:spacing w:after="160" w:line="480" w:lineRule="auto"/>
        <w:jc w:val="both"/>
        <w:rPr>
          <w:rFonts w:ascii="Times New Roman" w:hAnsi="Times New Roman" w:cs="Times New Roman"/>
        </w:rPr>
      </w:pPr>
      <w:r w:rsidRPr="00275DEB">
        <w:rPr>
          <w:rFonts w:ascii="Times New Roman" w:hAnsi="Times New Roman" w:cs="Times New Roman"/>
        </w:rPr>
        <w:t>3 Branch 10 Deep</w:t>
      </w:r>
    </w:p>
    <w:p w14:paraId="43AC14B2" w14:textId="77777777" w:rsidR="00741B3B" w:rsidRPr="00275DEB" w:rsidRDefault="00741B3B" w:rsidP="007B66A5">
      <w:pPr>
        <w:pStyle w:val="ListParagraph"/>
        <w:numPr>
          <w:ilvl w:val="0"/>
          <w:numId w:val="6"/>
        </w:numPr>
        <w:spacing w:after="160" w:line="480" w:lineRule="auto"/>
        <w:jc w:val="both"/>
        <w:rPr>
          <w:rFonts w:ascii="Times New Roman" w:hAnsi="Times New Roman" w:cs="Times New Roman"/>
        </w:rPr>
      </w:pPr>
      <w:r w:rsidRPr="00275DEB">
        <w:rPr>
          <w:rFonts w:ascii="Times New Roman" w:hAnsi="Times New Roman" w:cs="Times New Roman"/>
        </w:rPr>
        <w:t xml:space="preserve">HP Forest </w:t>
      </w:r>
    </w:p>
    <w:p w14:paraId="3BA2D358" w14:textId="75C810CA"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Then</w:t>
      </w:r>
      <w:r w:rsidR="000D0ACA" w:rsidRPr="00275DEB">
        <w:rPr>
          <w:rFonts w:ascii="Times New Roman" w:hAnsi="Times New Roman" w:cs="Times New Roman"/>
        </w:rPr>
        <w:t xml:space="preserve"> we </w:t>
      </w:r>
      <w:r w:rsidRPr="00275DEB">
        <w:rPr>
          <w:rFonts w:ascii="Times New Roman" w:hAnsi="Times New Roman" w:cs="Times New Roman"/>
        </w:rPr>
        <w:t xml:space="preserve">connected all </w:t>
      </w:r>
      <w:r w:rsidR="000D0ACA" w:rsidRPr="00275DEB">
        <w:rPr>
          <w:rFonts w:ascii="Times New Roman" w:hAnsi="Times New Roman" w:cs="Times New Roman"/>
        </w:rPr>
        <w:t xml:space="preserve">the </w:t>
      </w:r>
      <w:r w:rsidRPr="00275DEB">
        <w:rPr>
          <w:rFonts w:ascii="Times New Roman" w:hAnsi="Times New Roman" w:cs="Times New Roman"/>
        </w:rPr>
        <w:t xml:space="preserve">3 nodes to </w:t>
      </w:r>
      <w:r w:rsidR="000D0ACA" w:rsidRPr="00275DEB">
        <w:rPr>
          <w:rFonts w:ascii="Times New Roman" w:hAnsi="Times New Roman" w:cs="Times New Roman"/>
        </w:rPr>
        <w:t>“</w:t>
      </w:r>
      <w:r w:rsidRPr="00275DEB">
        <w:rPr>
          <w:rFonts w:ascii="Times New Roman" w:hAnsi="Times New Roman" w:cs="Times New Roman"/>
        </w:rPr>
        <w:t>Control Point</w:t>
      </w:r>
      <w:r w:rsidR="000D0ACA" w:rsidRPr="00275DEB">
        <w:rPr>
          <w:rFonts w:ascii="Times New Roman" w:hAnsi="Times New Roman" w:cs="Times New Roman"/>
        </w:rPr>
        <w:t>”</w:t>
      </w:r>
      <w:r w:rsidRPr="00275DEB">
        <w:rPr>
          <w:rFonts w:ascii="Times New Roman" w:hAnsi="Times New Roman" w:cs="Times New Roman"/>
        </w:rPr>
        <w:t xml:space="preserve"> node. Th</w:t>
      </w:r>
      <w:r w:rsidR="00D26B2F">
        <w:rPr>
          <w:rFonts w:ascii="Times New Roman" w:hAnsi="Times New Roman" w:cs="Times New Roman"/>
        </w:rPr>
        <w:t>is</w:t>
      </w:r>
      <w:r w:rsidR="000D0ACA" w:rsidRPr="00275DEB">
        <w:rPr>
          <w:rFonts w:ascii="Times New Roman" w:hAnsi="Times New Roman" w:cs="Times New Roman"/>
        </w:rPr>
        <w:t xml:space="preserve"> control p</w:t>
      </w:r>
      <w:r w:rsidRPr="00275DEB">
        <w:rPr>
          <w:rFonts w:ascii="Times New Roman" w:hAnsi="Times New Roman" w:cs="Times New Roman"/>
        </w:rPr>
        <w:t>oint node allows for all paths leading to that node to be run at the same time. Also control point can also simplify and reduce the connections between process flow steps that have multiple interconnected nodes.</w:t>
      </w:r>
    </w:p>
    <w:p w14:paraId="7092B946" w14:textId="77777777" w:rsidR="00741B3B" w:rsidRPr="00275DEB" w:rsidRDefault="00741B3B" w:rsidP="007B7EDE">
      <w:pPr>
        <w:spacing w:line="480" w:lineRule="auto"/>
        <w:jc w:val="center"/>
        <w:rPr>
          <w:rFonts w:ascii="Times New Roman" w:hAnsi="Times New Roman" w:cs="Times New Roman"/>
          <w:b/>
          <w:bCs/>
        </w:rPr>
      </w:pPr>
      <w:r w:rsidRPr="00275DEB">
        <w:rPr>
          <w:rFonts w:ascii="Times New Roman" w:hAnsi="Times New Roman" w:cs="Times New Roman"/>
          <w:b/>
          <w:bCs/>
          <w:noProof/>
        </w:rPr>
        <w:drawing>
          <wp:inline distT="0" distB="0" distL="0" distR="0" wp14:anchorId="343E12AE" wp14:editId="1AEC4142">
            <wp:extent cx="4169207" cy="1108225"/>
            <wp:effectExtent l="0" t="0" r="3175" b="0"/>
            <wp:docPr id="24640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07771" name="Picture 1" descr="A screenshot of a computer&#10;&#10;Description automatically generated"/>
                    <pic:cNvPicPr/>
                  </pic:nvPicPr>
                  <pic:blipFill>
                    <a:blip r:embed="rId17"/>
                    <a:stretch>
                      <a:fillRect/>
                    </a:stretch>
                  </pic:blipFill>
                  <pic:spPr>
                    <a:xfrm>
                      <a:off x="0" y="0"/>
                      <a:ext cx="4235887" cy="1125949"/>
                    </a:xfrm>
                    <a:prstGeom prst="rect">
                      <a:avLst/>
                    </a:prstGeom>
                  </pic:spPr>
                </pic:pic>
              </a:graphicData>
            </a:graphic>
          </wp:inline>
        </w:drawing>
      </w:r>
    </w:p>
    <w:p w14:paraId="280FF01F" w14:textId="77777777" w:rsidR="00741B3B" w:rsidRPr="00275DEB" w:rsidRDefault="00741B3B" w:rsidP="007B66A5">
      <w:pPr>
        <w:spacing w:line="480" w:lineRule="auto"/>
        <w:jc w:val="both"/>
        <w:rPr>
          <w:rFonts w:ascii="Times New Roman" w:hAnsi="Times New Roman" w:cs="Times New Roman"/>
          <w:b/>
          <w:bCs/>
        </w:rPr>
      </w:pPr>
      <w:r w:rsidRPr="00275DEB">
        <w:rPr>
          <w:rFonts w:ascii="Times New Roman" w:hAnsi="Times New Roman" w:cs="Times New Roman"/>
          <w:b/>
          <w:bCs/>
        </w:rPr>
        <w:t>Result - Model Comparison</w:t>
      </w:r>
      <w:r w:rsidR="007B7EDE" w:rsidRPr="00275DEB">
        <w:rPr>
          <w:rFonts w:ascii="Times New Roman" w:hAnsi="Times New Roman" w:cs="Times New Roman"/>
          <w:b/>
          <w:bCs/>
        </w:rPr>
        <w:t>:</w:t>
      </w:r>
    </w:p>
    <w:p w14:paraId="067BAE6E" w14:textId="77777777" w:rsidR="00741B3B" w:rsidRPr="00275DEB" w:rsidRDefault="00737FE0" w:rsidP="007B66A5">
      <w:pPr>
        <w:spacing w:line="480" w:lineRule="auto"/>
        <w:jc w:val="both"/>
        <w:rPr>
          <w:rFonts w:ascii="Times New Roman" w:hAnsi="Times New Roman" w:cs="Times New Roman"/>
        </w:rPr>
      </w:pPr>
      <w:r w:rsidRPr="00275DEB">
        <w:rPr>
          <w:rFonts w:ascii="Times New Roman" w:hAnsi="Times New Roman" w:cs="Times New Roman"/>
        </w:rPr>
        <w:t>Then we have used the</w:t>
      </w:r>
      <w:r w:rsidR="00741B3B" w:rsidRPr="00275DEB">
        <w:rPr>
          <w:rFonts w:ascii="Times New Roman" w:hAnsi="Times New Roman" w:cs="Times New Roman"/>
        </w:rPr>
        <w:t xml:space="preserve"> </w:t>
      </w:r>
      <w:r w:rsidRPr="00275DEB">
        <w:rPr>
          <w:rFonts w:ascii="Times New Roman" w:hAnsi="Times New Roman" w:cs="Times New Roman"/>
        </w:rPr>
        <w:t>“</w:t>
      </w:r>
      <w:r w:rsidR="00741B3B" w:rsidRPr="00275DEB">
        <w:rPr>
          <w:rFonts w:ascii="Times New Roman" w:hAnsi="Times New Roman" w:cs="Times New Roman"/>
        </w:rPr>
        <w:t>Model Comparison</w:t>
      </w:r>
      <w:r w:rsidRPr="00275DEB">
        <w:rPr>
          <w:rFonts w:ascii="Times New Roman" w:hAnsi="Times New Roman" w:cs="Times New Roman"/>
        </w:rPr>
        <w:t>”</w:t>
      </w:r>
      <w:r w:rsidR="00741B3B" w:rsidRPr="00275DEB">
        <w:rPr>
          <w:rFonts w:ascii="Times New Roman" w:hAnsi="Times New Roman" w:cs="Times New Roman"/>
        </w:rPr>
        <w:t xml:space="preserve"> node and set</w:t>
      </w:r>
      <w:r w:rsidRPr="00275DEB">
        <w:rPr>
          <w:rFonts w:ascii="Times New Roman" w:hAnsi="Times New Roman" w:cs="Times New Roman"/>
        </w:rPr>
        <w:t xml:space="preserve"> the selection s</w:t>
      </w:r>
      <w:r w:rsidR="00741B3B" w:rsidRPr="00275DEB">
        <w:rPr>
          <w:rFonts w:ascii="Times New Roman" w:hAnsi="Times New Roman" w:cs="Times New Roman"/>
        </w:rPr>
        <w:t xml:space="preserve">tatistic to </w:t>
      </w:r>
      <w:r w:rsidRPr="00275DEB">
        <w:rPr>
          <w:rFonts w:ascii="Times New Roman" w:hAnsi="Times New Roman" w:cs="Times New Roman"/>
        </w:rPr>
        <w:t>“</w:t>
      </w:r>
      <w:r w:rsidR="00741B3B" w:rsidRPr="00275DEB">
        <w:rPr>
          <w:rFonts w:ascii="Times New Roman" w:hAnsi="Times New Roman" w:cs="Times New Roman"/>
        </w:rPr>
        <w:t>Misclassification Rate</w:t>
      </w:r>
      <w:r w:rsidRPr="00275DEB">
        <w:rPr>
          <w:rFonts w:ascii="Times New Roman" w:hAnsi="Times New Roman" w:cs="Times New Roman"/>
        </w:rPr>
        <w:t>”. Next change selection t</w:t>
      </w:r>
      <w:r w:rsidR="00741B3B" w:rsidRPr="00275DEB">
        <w:rPr>
          <w:rFonts w:ascii="Times New Roman" w:hAnsi="Times New Roman" w:cs="Times New Roman"/>
        </w:rPr>
        <w:t xml:space="preserve">able to </w:t>
      </w:r>
      <w:r w:rsidRPr="00275DEB">
        <w:rPr>
          <w:rFonts w:ascii="Times New Roman" w:hAnsi="Times New Roman" w:cs="Times New Roman"/>
        </w:rPr>
        <w:t>“</w:t>
      </w:r>
      <w:r w:rsidR="00741B3B" w:rsidRPr="00275DEB">
        <w:rPr>
          <w:rFonts w:ascii="Times New Roman" w:hAnsi="Times New Roman" w:cs="Times New Roman"/>
        </w:rPr>
        <w:t>Test</w:t>
      </w:r>
      <w:r w:rsidRPr="00275DEB">
        <w:rPr>
          <w:rFonts w:ascii="Times New Roman" w:hAnsi="Times New Roman" w:cs="Times New Roman"/>
        </w:rPr>
        <w:t>”</w:t>
      </w:r>
      <w:r w:rsidR="00741B3B" w:rsidRPr="00275DEB">
        <w:rPr>
          <w:rFonts w:ascii="Times New Roman" w:hAnsi="Times New Roman" w:cs="Times New Roman"/>
        </w:rPr>
        <w:t xml:space="preserve"> as we need </w:t>
      </w:r>
      <w:r w:rsidRPr="00275DEB">
        <w:rPr>
          <w:rFonts w:ascii="Times New Roman" w:hAnsi="Times New Roman" w:cs="Times New Roman"/>
        </w:rPr>
        <w:t>to do the comparison and that has to be</w:t>
      </w:r>
      <w:r w:rsidR="00741B3B" w:rsidRPr="00275DEB">
        <w:rPr>
          <w:rFonts w:ascii="Times New Roman" w:hAnsi="Times New Roman" w:cs="Times New Roman"/>
        </w:rPr>
        <w:t xml:space="preserve"> done on Test data.</w:t>
      </w:r>
    </w:p>
    <w:p w14:paraId="51DF6B48" w14:textId="77777777" w:rsidR="00741B3B" w:rsidRPr="00275DEB" w:rsidRDefault="00741B3B" w:rsidP="007B66A5">
      <w:pPr>
        <w:spacing w:line="480" w:lineRule="auto"/>
        <w:jc w:val="both"/>
        <w:rPr>
          <w:rFonts w:ascii="Times New Roman" w:hAnsi="Times New Roman" w:cs="Times New Roman"/>
          <w:b/>
          <w:bCs/>
        </w:rPr>
      </w:pPr>
      <w:r w:rsidRPr="00275DEB">
        <w:rPr>
          <w:rFonts w:ascii="Times New Roman" w:hAnsi="Times New Roman" w:cs="Times New Roman"/>
        </w:rPr>
        <w:t xml:space="preserve">Below Fit Statistics show that Random forest is the preferred model as it has the </w:t>
      </w:r>
      <w:r w:rsidRPr="00275DEB">
        <w:rPr>
          <w:rFonts w:ascii="Times New Roman" w:hAnsi="Times New Roman" w:cs="Times New Roman"/>
          <w:b/>
          <w:bCs/>
        </w:rPr>
        <w:t>lowest misclassification rate on test data which is 0.10427.</w:t>
      </w:r>
    </w:p>
    <w:p w14:paraId="03238147" w14:textId="77777777" w:rsidR="00741B3B" w:rsidRPr="00275DEB" w:rsidRDefault="00741B3B" w:rsidP="007B66A5">
      <w:pPr>
        <w:spacing w:line="480" w:lineRule="auto"/>
        <w:jc w:val="both"/>
        <w:rPr>
          <w:rFonts w:ascii="Times New Roman" w:hAnsi="Times New Roman" w:cs="Times New Roman"/>
          <w:b/>
          <w:bCs/>
        </w:rPr>
      </w:pPr>
      <w:r w:rsidRPr="00275DEB">
        <w:rPr>
          <w:rFonts w:ascii="Times New Roman" w:hAnsi="Times New Roman" w:cs="Times New Roman"/>
          <w:b/>
          <w:bCs/>
          <w:noProof/>
        </w:rPr>
        <w:drawing>
          <wp:inline distT="0" distB="0" distL="0" distR="0" wp14:anchorId="04758A43" wp14:editId="2C45E044">
            <wp:extent cx="5943600" cy="1360170"/>
            <wp:effectExtent l="0" t="0" r="0" b="0"/>
            <wp:docPr id="189380228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02284" name="Picture 1" descr="A close-up of a number&#10;&#10;Description automatically generated"/>
                    <pic:cNvPicPr/>
                  </pic:nvPicPr>
                  <pic:blipFill>
                    <a:blip r:embed="rId18"/>
                    <a:stretch>
                      <a:fillRect/>
                    </a:stretch>
                  </pic:blipFill>
                  <pic:spPr>
                    <a:xfrm>
                      <a:off x="0" y="0"/>
                      <a:ext cx="5943600" cy="1360170"/>
                    </a:xfrm>
                    <a:prstGeom prst="rect">
                      <a:avLst/>
                    </a:prstGeom>
                  </pic:spPr>
                </pic:pic>
              </a:graphicData>
            </a:graphic>
          </wp:inline>
        </w:drawing>
      </w:r>
    </w:p>
    <w:p w14:paraId="535A269B" w14:textId="77777777" w:rsidR="00741B3B" w:rsidRPr="00D26B2F" w:rsidRDefault="00741B3B" w:rsidP="007B66A5">
      <w:pPr>
        <w:spacing w:line="480" w:lineRule="auto"/>
        <w:jc w:val="both"/>
        <w:rPr>
          <w:rFonts w:ascii="Times New Roman" w:hAnsi="Times New Roman" w:cs="Times New Roman"/>
          <w:b/>
          <w:bCs/>
          <w:color w:val="1F497D" w:themeColor="text2"/>
          <w:u w:val="single"/>
        </w:rPr>
      </w:pPr>
      <w:r w:rsidRPr="00D26B2F">
        <w:rPr>
          <w:rFonts w:ascii="Times New Roman" w:hAnsi="Times New Roman" w:cs="Times New Roman"/>
          <w:b/>
          <w:bCs/>
          <w:color w:val="1F497D" w:themeColor="text2"/>
          <w:u w:val="single"/>
        </w:rPr>
        <w:lastRenderedPageBreak/>
        <w:t>Classification Algorithm 2 – Logistic Regression</w:t>
      </w:r>
      <w:r w:rsidR="007B7EDE" w:rsidRPr="00D26B2F">
        <w:rPr>
          <w:rFonts w:ascii="Times New Roman" w:hAnsi="Times New Roman" w:cs="Times New Roman"/>
          <w:b/>
          <w:bCs/>
          <w:color w:val="1F497D" w:themeColor="text2"/>
          <w:u w:val="single"/>
        </w:rPr>
        <w:t>:</w:t>
      </w:r>
    </w:p>
    <w:p w14:paraId="4487E4E9" w14:textId="77777777" w:rsidR="00741B3B" w:rsidRPr="00275DEB" w:rsidRDefault="00737FE0" w:rsidP="007B66A5">
      <w:pPr>
        <w:spacing w:line="480" w:lineRule="auto"/>
        <w:jc w:val="both"/>
        <w:rPr>
          <w:rFonts w:ascii="Times New Roman" w:hAnsi="Times New Roman" w:cs="Times New Roman"/>
        </w:rPr>
      </w:pPr>
      <w:r w:rsidRPr="00275DEB">
        <w:rPr>
          <w:rFonts w:ascii="Times New Roman" w:hAnsi="Times New Roman" w:cs="Times New Roman"/>
        </w:rPr>
        <w:t>By using,</w:t>
      </w:r>
      <w:r w:rsidR="00741B3B" w:rsidRPr="00275DEB">
        <w:rPr>
          <w:rFonts w:ascii="Times New Roman" w:hAnsi="Times New Roman" w:cs="Times New Roman"/>
        </w:rPr>
        <w:t xml:space="preserve"> multiple logistic regression </w:t>
      </w:r>
      <w:r w:rsidRPr="00275DEB">
        <w:rPr>
          <w:rFonts w:ascii="Times New Roman" w:hAnsi="Times New Roman" w:cs="Times New Roman"/>
        </w:rPr>
        <w:t>stepwise approach and select the</w:t>
      </w:r>
      <w:r w:rsidR="00741B3B" w:rsidRPr="00275DEB">
        <w:rPr>
          <w:rFonts w:ascii="Times New Roman" w:hAnsi="Times New Roman" w:cs="Times New Roman"/>
        </w:rPr>
        <w:t xml:space="preserve"> predictor variables that</w:t>
      </w:r>
      <w:r w:rsidRPr="00275DEB">
        <w:rPr>
          <w:rFonts w:ascii="Times New Roman" w:hAnsi="Times New Roman" w:cs="Times New Roman"/>
        </w:rPr>
        <w:t xml:space="preserve"> needs to</w:t>
      </w:r>
      <w:r w:rsidR="00741B3B" w:rsidRPr="00275DEB">
        <w:rPr>
          <w:rFonts w:ascii="Times New Roman" w:hAnsi="Times New Roman" w:cs="Times New Roman"/>
        </w:rPr>
        <w:t xml:space="preserve"> enter and stay in the model if they are at the set significant level.</w:t>
      </w:r>
    </w:p>
    <w:p w14:paraId="2C659CAE" w14:textId="77777777" w:rsidR="00741B3B" w:rsidRPr="00275DEB" w:rsidRDefault="00741B3B" w:rsidP="007B66A5">
      <w:pPr>
        <w:spacing w:after="0" w:line="480" w:lineRule="auto"/>
        <w:jc w:val="both"/>
        <w:rPr>
          <w:rFonts w:ascii="Times New Roman" w:hAnsi="Times New Roman" w:cs="Times New Roman"/>
        </w:rPr>
      </w:pPr>
      <w:r w:rsidRPr="00275DEB">
        <w:rPr>
          <w:rFonts w:ascii="Times New Roman" w:hAnsi="Times New Roman" w:cs="Times New Roman"/>
        </w:rPr>
        <w:t>Change the Logistic Regression property</w:t>
      </w:r>
      <w:r w:rsidR="00737FE0" w:rsidRPr="00275DEB">
        <w:rPr>
          <w:rFonts w:ascii="Times New Roman" w:hAnsi="Times New Roman" w:cs="Times New Roman"/>
        </w:rPr>
        <w:t xml:space="preserve"> as mentioned below:</w:t>
      </w:r>
    </w:p>
    <w:p w14:paraId="5138977A" w14:textId="77777777" w:rsidR="00741B3B" w:rsidRPr="00275DEB" w:rsidRDefault="00741B3B" w:rsidP="007B66A5">
      <w:pPr>
        <w:pStyle w:val="ListParagraph"/>
        <w:numPr>
          <w:ilvl w:val="0"/>
          <w:numId w:val="5"/>
        </w:numPr>
        <w:spacing w:after="0" w:line="480" w:lineRule="auto"/>
        <w:jc w:val="both"/>
        <w:rPr>
          <w:rFonts w:ascii="Times New Roman" w:hAnsi="Times New Roman" w:cs="Times New Roman"/>
        </w:rPr>
      </w:pPr>
      <w:r w:rsidRPr="00275DEB">
        <w:rPr>
          <w:rFonts w:ascii="Times New Roman" w:hAnsi="Times New Roman" w:cs="Times New Roman"/>
        </w:rPr>
        <w:t xml:space="preserve">Change Selection Model to “Stepwise”. </w:t>
      </w:r>
    </w:p>
    <w:p w14:paraId="0317FC1D" w14:textId="77777777" w:rsidR="00741B3B" w:rsidRPr="00275DEB" w:rsidRDefault="00741B3B" w:rsidP="007B66A5">
      <w:pPr>
        <w:pStyle w:val="ListParagraph"/>
        <w:numPr>
          <w:ilvl w:val="0"/>
          <w:numId w:val="5"/>
        </w:numPr>
        <w:spacing w:after="0" w:line="480" w:lineRule="auto"/>
        <w:jc w:val="both"/>
        <w:rPr>
          <w:rFonts w:ascii="Times New Roman" w:hAnsi="Times New Roman" w:cs="Times New Roman"/>
        </w:rPr>
      </w:pPr>
      <w:r w:rsidRPr="00275DEB">
        <w:rPr>
          <w:rFonts w:ascii="Times New Roman" w:hAnsi="Times New Roman" w:cs="Times New Roman"/>
        </w:rPr>
        <w:t>Change Use Selection Defaults to “No” as we set Significance Level to 0.10.</w:t>
      </w:r>
    </w:p>
    <w:p w14:paraId="4A2FA160" w14:textId="77777777" w:rsidR="00741B3B" w:rsidRPr="00275DEB" w:rsidRDefault="00741B3B" w:rsidP="007B66A5">
      <w:pPr>
        <w:pStyle w:val="ListParagraph"/>
        <w:numPr>
          <w:ilvl w:val="0"/>
          <w:numId w:val="5"/>
        </w:numPr>
        <w:spacing w:after="0" w:line="480" w:lineRule="auto"/>
        <w:jc w:val="both"/>
        <w:rPr>
          <w:rFonts w:ascii="Times New Roman" w:hAnsi="Times New Roman" w:cs="Times New Roman"/>
        </w:rPr>
      </w:pPr>
      <w:r w:rsidRPr="00275DEB">
        <w:rPr>
          <w:rFonts w:ascii="Times New Roman" w:hAnsi="Times New Roman" w:cs="Times New Roman"/>
        </w:rPr>
        <w:t xml:space="preserve">Change the Maximum Number of Steps to “20”. </w:t>
      </w:r>
    </w:p>
    <w:p w14:paraId="204ECC9A" w14:textId="77777777" w:rsidR="00741B3B" w:rsidRPr="00275DEB" w:rsidRDefault="007B7EDE" w:rsidP="007B66A5">
      <w:pPr>
        <w:spacing w:line="480" w:lineRule="auto"/>
        <w:jc w:val="both"/>
        <w:rPr>
          <w:rFonts w:ascii="Times New Roman" w:hAnsi="Times New Roman" w:cs="Times New Roman"/>
        </w:rPr>
      </w:pPr>
      <w:r w:rsidRPr="00275DEB">
        <w:rPr>
          <w:rFonts w:ascii="Times New Roman" w:hAnsi="Times New Roman" w:cs="Times New Roman"/>
        </w:rPr>
        <w:t xml:space="preserve">                            </w:t>
      </w:r>
      <w:r w:rsidR="00741B3B" w:rsidRPr="00275DEB">
        <w:rPr>
          <w:rFonts w:ascii="Times New Roman" w:hAnsi="Times New Roman" w:cs="Times New Roman"/>
          <w:noProof/>
        </w:rPr>
        <w:drawing>
          <wp:inline distT="0" distB="0" distL="0" distR="0" wp14:anchorId="2372C3E7" wp14:editId="04D22B8B">
            <wp:extent cx="1805952" cy="1746250"/>
            <wp:effectExtent l="0" t="0" r="3810" b="6350"/>
            <wp:docPr id="118411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15390" name="Picture 1" descr="A screenshot of a computer&#10;&#10;Description automatically generated"/>
                    <pic:cNvPicPr/>
                  </pic:nvPicPr>
                  <pic:blipFill>
                    <a:blip r:embed="rId19"/>
                    <a:stretch>
                      <a:fillRect/>
                    </a:stretch>
                  </pic:blipFill>
                  <pic:spPr>
                    <a:xfrm>
                      <a:off x="0" y="0"/>
                      <a:ext cx="1813984" cy="1754017"/>
                    </a:xfrm>
                    <a:prstGeom prst="rect">
                      <a:avLst/>
                    </a:prstGeom>
                  </pic:spPr>
                </pic:pic>
              </a:graphicData>
            </a:graphic>
          </wp:inline>
        </w:drawing>
      </w:r>
      <w:r w:rsidR="00741B3B" w:rsidRPr="00275DEB">
        <w:rPr>
          <w:rFonts w:ascii="Times New Roman" w:hAnsi="Times New Roman" w:cs="Times New Roman"/>
          <w:noProof/>
        </w:rPr>
        <w:drawing>
          <wp:inline distT="0" distB="0" distL="0" distR="0" wp14:anchorId="0DDD36EF" wp14:editId="7A913494">
            <wp:extent cx="1815096" cy="1771650"/>
            <wp:effectExtent l="0" t="0" r="0" b="0"/>
            <wp:docPr id="71072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2361" name="Picture 1" descr="A screenshot of a computer&#10;&#10;Description automatically generated"/>
                    <pic:cNvPicPr/>
                  </pic:nvPicPr>
                  <pic:blipFill>
                    <a:blip r:embed="rId20"/>
                    <a:stretch>
                      <a:fillRect/>
                    </a:stretch>
                  </pic:blipFill>
                  <pic:spPr>
                    <a:xfrm>
                      <a:off x="0" y="0"/>
                      <a:ext cx="1821032" cy="1777444"/>
                    </a:xfrm>
                    <a:prstGeom prst="rect">
                      <a:avLst/>
                    </a:prstGeom>
                  </pic:spPr>
                </pic:pic>
              </a:graphicData>
            </a:graphic>
          </wp:inline>
        </w:drawing>
      </w:r>
    </w:p>
    <w:p w14:paraId="0A0BE992"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Run the Logistic Regression node and made a note of results.</w:t>
      </w:r>
    </w:p>
    <w:p w14:paraId="060C2D4E"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2F9B1617" wp14:editId="6BAB41CD">
            <wp:extent cx="5003800" cy="2609354"/>
            <wp:effectExtent l="19050" t="0" r="6350" b="0"/>
            <wp:docPr id="511626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6441" name="Picture 1" descr="A screenshot of a computer&#10;&#10;Description automatically generated"/>
                    <pic:cNvPicPr/>
                  </pic:nvPicPr>
                  <pic:blipFill>
                    <a:blip r:embed="rId21" cstate="print"/>
                    <a:stretch>
                      <a:fillRect/>
                    </a:stretch>
                  </pic:blipFill>
                  <pic:spPr>
                    <a:xfrm>
                      <a:off x="0" y="0"/>
                      <a:ext cx="5016189" cy="2615815"/>
                    </a:xfrm>
                    <a:prstGeom prst="rect">
                      <a:avLst/>
                    </a:prstGeom>
                  </pic:spPr>
                </pic:pic>
              </a:graphicData>
            </a:graphic>
          </wp:inline>
        </w:drawing>
      </w:r>
    </w:p>
    <w:p w14:paraId="1C32C3B5" w14:textId="77777777" w:rsidR="00741B3B" w:rsidRPr="00275DEB" w:rsidRDefault="00741B3B" w:rsidP="007B66A5">
      <w:pPr>
        <w:spacing w:after="0" w:line="480" w:lineRule="auto"/>
        <w:jc w:val="both"/>
        <w:rPr>
          <w:rFonts w:ascii="Times New Roman" w:hAnsi="Times New Roman" w:cs="Times New Roman"/>
        </w:rPr>
      </w:pPr>
      <w:r w:rsidRPr="00275DEB">
        <w:rPr>
          <w:rFonts w:ascii="Times New Roman" w:hAnsi="Times New Roman" w:cs="Times New Roman"/>
        </w:rPr>
        <w:lastRenderedPageBreak/>
        <w:t>F</w:t>
      </w:r>
      <w:r w:rsidR="007B7EDE" w:rsidRPr="00275DEB">
        <w:rPr>
          <w:rFonts w:ascii="Times New Roman" w:hAnsi="Times New Roman" w:cs="Times New Roman"/>
        </w:rPr>
        <w:t>it Statistics table shows that i</w:t>
      </w:r>
      <w:r w:rsidRPr="00275DEB">
        <w:rPr>
          <w:rFonts w:ascii="Times New Roman" w:hAnsi="Times New Roman" w:cs="Times New Roman"/>
        </w:rPr>
        <w:t xml:space="preserve">f the Target variable donr is selected and if the test data is noticed then Misclassification Rate is coming as 0.138103. This is the closest value from the decision tree algorithms. </w:t>
      </w:r>
    </w:p>
    <w:p w14:paraId="628ABD56" w14:textId="77777777" w:rsidR="00741B3B" w:rsidRPr="00275DEB" w:rsidRDefault="00741B3B" w:rsidP="007B66A5">
      <w:pPr>
        <w:spacing w:after="0" w:line="48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605"/>
        <w:gridCol w:w="1041"/>
        <w:gridCol w:w="1350"/>
        <w:gridCol w:w="2790"/>
      </w:tblGrid>
      <w:tr w:rsidR="00741B3B" w:rsidRPr="00275DEB" w14:paraId="39B586EB" w14:textId="77777777" w:rsidTr="00A30141">
        <w:trPr>
          <w:trHeight w:val="222"/>
        </w:trPr>
        <w:tc>
          <w:tcPr>
            <w:tcW w:w="2605" w:type="dxa"/>
          </w:tcPr>
          <w:p w14:paraId="7F8E6A20" w14:textId="77777777" w:rsidR="00741B3B" w:rsidRPr="00275DEB" w:rsidRDefault="00741B3B" w:rsidP="007B66A5">
            <w:pPr>
              <w:spacing w:line="480" w:lineRule="auto"/>
              <w:jc w:val="both"/>
              <w:rPr>
                <w:rFonts w:ascii="Times New Roman" w:hAnsi="Times New Roman" w:cs="Times New Roman"/>
              </w:rPr>
            </w:pPr>
          </w:p>
        </w:tc>
        <w:tc>
          <w:tcPr>
            <w:tcW w:w="810" w:type="dxa"/>
          </w:tcPr>
          <w:p w14:paraId="158A3E52"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Train</w:t>
            </w:r>
          </w:p>
        </w:tc>
        <w:tc>
          <w:tcPr>
            <w:tcW w:w="1350" w:type="dxa"/>
          </w:tcPr>
          <w:p w14:paraId="73858A75"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Validation</w:t>
            </w:r>
          </w:p>
        </w:tc>
        <w:tc>
          <w:tcPr>
            <w:tcW w:w="2790" w:type="dxa"/>
          </w:tcPr>
          <w:p w14:paraId="651D8CF5" w14:textId="77777777" w:rsidR="00741B3B" w:rsidRPr="00275DEB" w:rsidRDefault="00741B3B" w:rsidP="007B66A5">
            <w:pPr>
              <w:spacing w:line="480" w:lineRule="auto"/>
              <w:jc w:val="both"/>
              <w:rPr>
                <w:rFonts w:ascii="Times New Roman" w:hAnsi="Times New Roman" w:cs="Times New Roman"/>
                <w:highlight w:val="yellow"/>
              </w:rPr>
            </w:pPr>
            <w:r w:rsidRPr="00275DEB">
              <w:rPr>
                <w:rFonts w:ascii="Times New Roman" w:hAnsi="Times New Roman" w:cs="Times New Roman"/>
                <w:highlight w:val="yellow"/>
              </w:rPr>
              <w:t>Test</w:t>
            </w:r>
          </w:p>
        </w:tc>
      </w:tr>
      <w:tr w:rsidR="00741B3B" w:rsidRPr="00275DEB" w14:paraId="44134C6A" w14:textId="77777777" w:rsidTr="00A30141">
        <w:trPr>
          <w:trHeight w:val="222"/>
        </w:trPr>
        <w:tc>
          <w:tcPr>
            <w:tcW w:w="2605" w:type="dxa"/>
          </w:tcPr>
          <w:p w14:paraId="0405BF24"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Misclassification Rate</w:t>
            </w:r>
          </w:p>
        </w:tc>
        <w:tc>
          <w:tcPr>
            <w:tcW w:w="810" w:type="dxa"/>
          </w:tcPr>
          <w:p w14:paraId="6B826C6B"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0.157083</w:t>
            </w:r>
          </w:p>
        </w:tc>
        <w:tc>
          <w:tcPr>
            <w:tcW w:w="1350" w:type="dxa"/>
          </w:tcPr>
          <w:p w14:paraId="05862263"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0.17065</w:t>
            </w:r>
          </w:p>
        </w:tc>
        <w:tc>
          <w:tcPr>
            <w:tcW w:w="2790" w:type="dxa"/>
          </w:tcPr>
          <w:p w14:paraId="05E1D775" w14:textId="77777777" w:rsidR="00741B3B" w:rsidRPr="00275DEB" w:rsidRDefault="00741B3B" w:rsidP="007B66A5">
            <w:pPr>
              <w:spacing w:line="480" w:lineRule="auto"/>
              <w:jc w:val="both"/>
              <w:rPr>
                <w:rFonts w:ascii="Times New Roman" w:hAnsi="Times New Roman" w:cs="Times New Roman"/>
                <w:highlight w:val="yellow"/>
              </w:rPr>
            </w:pPr>
            <w:r w:rsidRPr="00275DEB">
              <w:rPr>
                <w:rFonts w:ascii="Times New Roman" w:hAnsi="Times New Roman" w:cs="Times New Roman"/>
                <w:highlight w:val="yellow"/>
              </w:rPr>
              <w:t>0.138103</w:t>
            </w:r>
          </w:p>
        </w:tc>
      </w:tr>
    </w:tbl>
    <w:p w14:paraId="33675F17" w14:textId="77777777" w:rsidR="00741B3B" w:rsidRPr="00275DEB" w:rsidRDefault="00741B3B" w:rsidP="007B66A5">
      <w:pPr>
        <w:spacing w:line="480" w:lineRule="auto"/>
        <w:jc w:val="both"/>
        <w:rPr>
          <w:rFonts w:ascii="Times New Roman" w:hAnsi="Times New Roman" w:cs="Times New Roman"/>
        </w:rPr>
      </w:pPr>
    </w:p>
    <w:p w14:paraId="1FB7D45E"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24084053" wp14:editId="6B986486">
            <wp:extent cx="4394200" cy="1867065"/>
            <wp:effectExtent l="19050" t="0" r="6350" b="0"/>
            <wp:docPr id="2100062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62134" name="Picture 1" descr="A screenshot of a computer&#10;&#10;Description automatically generated"/>
                    <pic:cNvPicPr/>
                  </pic:nvPicPr>
                  <pic:blipFill>
                    <a:blip r:embed="rId22"/>
                    <a:stretch>
                      <a:fillRect/>
                    </a:stretch>
                  </pic:blipFill>
                  <pic:spPr>
                    <a:xfrm>
                      <a:off x="0" y="0"/>
                      <a:ext cx="4400213" cy="1869620"/>
                    </a:xfrm>
                    <a:prstGeom prst="rect">
                      <a:avLst/>
                    </a:prstGeom>
                  </pic:spPr>
                </pic:pic>
              </a:graphicData>
            </a:graphic>
          </wp:inline>
        </w:drawing>
      </w:r>
    </w:p>
    <w:p w14:paraId="6A5AD9E9" w14:textId="77777777" w:rsidR="00741B3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5055679C" wp14:editId="77749A1E">
            <wp:extent cx="2622550" cy="2989810"/>
            <wp:effectExtent l="0" t="0" r="6350" b="1270"/>
            <wp:docPr id="6104336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33609" name="Picture 1" descr="A screenshot of a computer screen&#10;&#10;Description automatically generated"/>
                    <pic:cNvPicPr/>
                  </pic:nvPicPr>
                  <pic:blipFill>
                    <a:blip r:embed="rId23"/>
                    <a:stretch>
                      <a:fillRect/>
                    </a:stretch>
                  </pic:blipFill>
                  <pic:spPr>
                    <a:xfrm>
                      <a:off x="0" y="0"/>
                      <a:ext cx="2626298" cy="2994082"/>
                    </a:xfrm>
                    <a:prstGeom prst="rect">
                      <a:avLst/>
                    </a:prstGeom>
                  </pic:spPr>
                </pic:pic>
              </a:graphicData>
            </a:graphic>
          </wp:inline>
        </w:drawing>
      </w:r>
    </w:p>
    <w:p w14:paraId="30244D72" w14:textId="77777777" w:rsidR="00D26B2F" w:rsidRDefault="00D26B2F" w:rsidP="007B7EDE">
      <w:pPr>
        <w:spacing w:line="480" w:lineRule="auto"/>
        <w:jc w:val="center"/>
        <w:rPr>
          <w:rFonts w:ascii="Times New Roman" w:hAnsi="Times New Roman" w:cs="Times New Roman"/>
        </w:rPr>
      </w:pPr>
    </w:p>
    <w:p w14:paraId="72795AE7" w14:textId="77777777" w:rsidR="00D26B2F" w:rsidRPr="00275DEB" w:rsidRDefault="00D26B2F" w:rsidP="007B7EDE">
      <w:pPr>
        <w:spacing w:line="480" w:lineRule="auto"/>
        <w:jc w:val="center"/>
        <w:rPr>
          <w:rFonts w:ascii="Times New Roman" w:hAnsi="Times New Roman" w:cs="Times New Roman"/>
        </w:rPr>
      </w:pPr>
    </w:p>
    <w:p w14:paraId="3A66AF97" w14:textId="77777777" w:rsidR="00741B3B" w:rsidRPr="00D26B2F" w:rsidRDefault="00741B3B" w:rsidP="007B66A5">
      <w:pPr>
        <w:spacing w:line="480" w:lineRule="auto"/>
        <w:jc w:val="both"/>
        <w:rPr>
          <w:rFonts w:ascii="Times New Roman" w:hAnsi="Times New Roman" w:cs="Times New Roman"/>
          <w:b/>
          <w:bCs/>
          <w:color w:val="1F497D" w:themeColor="text2"/>
          <w:u w:val="single"/>
        </w:rPr>
      </w:pPr>
      <w:r w:rsidRPr="00D26B2F">
        <w:rPr>
          <w:rFonts w:ascii="Times New Roman" w:hAnsi="Times New Roman" w:cs="Times New Roman"/>
          <w:b/>
          <w:bCs/>
          <w:color w:val="1F497D" w:themeColor="text2"/>
          <w:u w:val="single"/>
        </w:rPr>
        <w:lastRenderedPageBreak/>
        <w:t>Classification Algorithm 3</w:t>
      </w:r>
      <w:r w:rsidR="00737FE0" w:rsidRPr="00D26B2F">
        <w:rPr>
          <w:rFonts w:ascii="Times New Roman" w:hAnsi="Times New Roman" w:cs="Times New Roman"/>
          <w:b/>
          <w:bCs/>
          <w:color w:val="1F497D" w:themeColor="text2"/>
          <w:u w:val="single"/>
        </w:rPr>
        <w:t xml:space="preserve"> </w:t>
      </w:r>
      <w:r w:rsidRPr="00D26B2F">
        <w:rPr>
          <w:rFonts w:ascii="Times New Roman" w:hAnsi="Times New Roman" w:cs="Times New Roman"/>
          <w:b/>
          <w:bCs/>
          <w:color w:val="1F497D" w:themeColor="text2"/>
          <w:u w:val="single"/>
        </w:rPr>
        <w:t>– KNN</w:t>
      </w:r>
      <w:r w:rsidR="007B7EDE" w:rsidRPr="00D26B2F">
        <w:rPr>
          <w:rFonts w:ascii="Times New Roman" w:hAnsi="Times New Roman" w:cs="Times New Roman"/>
          <w:b/>
          <w:bCs/>
          <w:color w:val="1F497D" w:themeColor="text2"/>
          <w:u w:val="single"/>
        </w:rPr>
        <w:t>:</w:t>
      </w:r>
    </w:p>
    <w:p w14:paraId="106AF592"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As mentioned earlier,</w:t>
      </w:r>
      <w:r w:rsidR="00737FE0" w:rsidRPr="00275DEB">
        <w:rPr>
          <w:rFonts w:ascii="Times New Roman" w:hAnsi="Times New Roman" w:cs="Times New Roman"/>
        </w:rPr>
        <w:t xml:space="preserve"> </w:t>
      </w:r>
      <w:r w:rsidRPr="00275DEB">
        <w:rPr>
          <w:rFonts w:ascii="Times New Roman" w:hAnsi="Times New Roman" w:cs="Times New Roman"/>
        </w:rPr>
        <w:t>normalization and standardization required on the data</w:t>
      </w:r>
      <w:r w:rsidR="00737FE0" w:rsidRPr="00275DEB">
        <w:rPr>
          <w:rFonts w:ascii="Times New Roman" w:hAnsi="Times New Roman" w:cs="Times New Roman"/>
        </w:rPr>
        <w:t xml:space="preserve"> </w:t>
      </w:r>
      <w:r w:rsidRPr="00275DEB">
        <w:rPr>
          <w:rFonts w:ascii="Times New Roman" w:hAnsi="Times New Roman" w:cs="Times New Roman"/>
        </w:rPr>
        <w:t xml:space="preserve">for KNN model before running the algorithm. Therefore, we will connect MBR node to </w:t>
      </w:r>
      <w:r w:rsidR="00737FE0" w:rsidRPr="00275DEB">
        <w:rPr>
          <w:rFonts w:ascii="Times New Roman" w:hAnsi="Times New Roman" w:cs="Times New Roman"/>
        </w:rPr>
        <w:t>transform</w:t>
      </w:r>
      <w:r w:rsidRPr="00275DEB">
        <w:rPr>
          <w:rFonts w:ascii="Times New Roman" w:hAnsi="Times New Roman" w:cs="Times New Roman"/>
        </w:rPr>
        <w:t xml:space="preserve"> variable. In Transform variable already all the internal variables are range standardized. </w:t>
      </w:r>
    </w:p>
    <w:p w14:paraId="725BA0FA"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Dragged 10 MBR node from Model menu to check the best nearest distance model. Number of neighbors set to 2 for MBR =1 and then it raised by 1 for each node. MBR=10 has 11 as number of neighbors</w:t>
      </w:r>
      <w:r w:rsidR="00737FE0" w:rsidRPr="00275DEB">
        <w:rPr>
          <w:rFonts w:ascii="Times New Roman" w:hAnsi="Times New Roman" w:cs="Times New Roman"/>
        </w:rPr>
        <w:t xml:space="preserve"> </w:t>
      </w:r>
      <w:r w:rsidRPr="00275DEB">
        <w:rPr>
          <w:rFonts w:ascii="Times New Roman" w:hAnsi="Times New Roman" w:cs="Times New Roman"/>
        </w:rPr>
        <w:t xml:space="preserve">value. Then Run model comparison. </w:t>
      </w:r>
    </w:p>
    <w:p w14:paraId="403B86D7"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4F4977EB" wp14:editId="508A587F">
            <wp:extent cx="2318256" cy="1968500"/>
            <wp:effectExtent l="0" t="0" r="6350" b="0"/>
            <wp:docPr id="117294990" name="Picture 1" descr="A diagram of a model compari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4990" name="Picture 1" descr="A diagram of a model comparison&#10;&#10;Description automatically generated"/>
                    <pic:cNvPicPr/>
                  </pic:nvPicPr>
                  <pic:blipFill>
                    <a:blip r:embed="rId24"/>
                    <a:stretch>
                      <a:fillRect/>
                    </a:stretch>
                  </pic:blipFill>
                  <pic:spPr>
                    <a:xfrm>
                      <a:off x="0" y="0"/>
                      <a:ext cx="2325684" cy="1974807"/>
                    </a:xfrm>
                    <a:prstGeom prst="rect">
                      <a:avLst/>
                    </a:prstGeom>
                  </pic:spPr>
                </pic:pic>
              </a:graphicData>
            </a:graphic>
          </wp:inline>
        </w:drawing>
      </w:r>
    </w:p>
    <w:p w14:paraId="46B0AEDC"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Based on the output provided </w:t>
      </w:r>
      <w:r w:rsidR="00737FE0" w:rsidRPr="00275DEB">
        <w:rPr>
          <w:rFonts w:ascii="Times New Roman" w:hAnsi="Times New Roman" w:cs="Times New Roman"/>
        </w:rPr>
        <w:t xml:space="preserve">by </w:t>
      </w:r>
      <w:r w:rsidRPr="00275DEB">
        <w:rPr>
          <w:rFonts w:ascii="Times New Roman" w:hAnsi="Times New Roman" w:cs="Times New Roman"/>
        </w:rPr>
        <w:t>the optimal k value</w:t>
      </w:r>
      <w:r w:rsidR="007B7EDE" w:rsidRPr="00275DEB">
        <w:rPr>
          <w:rFonts w:ascii="Times New Roman" w:hAnsi="Times New Roman" w:cs="Times New Roman"/>
        </w:rPr>
        <w:t xml:space="preserve"> that</w:t>
      </w:r>
      <w:r w:rsidRPr="00275DEB">
        <w:rPr>
          <w:rFonts w:ascii="Times New Roman" w:hAnsi="Times New Roman" w:cs="Times New Roman"/>
        </w:rPr>
        <w:t xml:space="preserve"> is 9. The misclassification rate is coming as 0.19190 on the node MBR=9 on the Test data which is better than any other MBR nodes. </w:t>
      </w:r>
    </w:p>
    <w:p w14:paraId="03311614"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noProof/>
        </w:rPr>
        <w:drawing>
          <wp:inline distT="0" distB="0" distL="0" distR="0" wp14:anchorId="6671F014" wp14:editId="121614CF">
            <wp:extent cx="5457139" cy="2157785"/>
            <wp:effectExtent l="0" t="0" r="0" b="0"/>
            <wp:docPr id="16500177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17791" name="Picture 1" descr="A screenshot of a computer screen&#10;&#10;Description automatically generated"/>
                    <pic:cNvPicPr/>
                  </pic:nvPicPr>
                  <pic:blipFill>
                    <a:blip r:embed="rId25"/>
                    <a:stretch>
                      <a:fillRect/>
                    </a:stretch>
                  </pic:blipFill>
                  <pic:spPr>
                    <a:xfrm>
                      <a:off x="0" y="0"/>
                      <a:ext cx="5458019" cy="2158133"/>
                    </a:xfrm>
                    <a:prstGeom prst="rect">
                      <a:avLst/>
                    </a:prstGeom>
                  </pic:spPr>
                </pic:pic>
              </a:graphicData>
            </a:graphic>
          </wp:inline>
        </w:drawing>
      </w:r>
    </w:p>
    <w:p w14:paraId="33DBA822" w14:textId="77777777" w:rsidR="007B7EDE" w:rsidRPr="00D26B2F" w:rsidRDefault="00741B3B" w:rsidP="007B66A5">
      <w:pPr>
        <w:spacing w:line="480" w:lineRule="auto"/>
        <w:jc w:val="both"/>
        <w:rPr>
          <w:rFonts w:ascii="Times New Roman" w:hAnsi="Times New Roman" w:cs="Times New Roman"/>
          <w:b/>
          <w:bCs/>
          <w:color w:val="1F497D" w:themeColor="text2"/>
          <w:u w:val="single"/>
        </w:rPr>
      </w:pPr>
      <w:r w:rsidRPr="00D26B2F">
        <w:rPr>
          <w:rFonts w:ascii="Times New Roman" w:hAnsi="Times New Roman" w:cs="Times New Roman"/>
          <w:b/>
          <w:bCs/>
          <w:color w:val="1F497D" w:themeColor="text2"/>
          <w:u w:val="single"/>
        </w:rPr>
        <w:lastRenderedPageBreak/>
        <w:t>Evaluation</w:t>
      </w:r>
      <w:r w:rsidR="007B7EDE" w:rsidRPr="00D26B2F">
        <w:rPr>
          <w:rFonts w:ascii="Times New Roman" w:hAnsi="Times New Roman" w:cs="Times New Roman"/>
          <w:b/>
          <w:bCs/>
          <w:color w:val="1F497D" w:themeColor="text2"/>
          <w:u w:val="single"/>
        </w:rPr>
        <w:t xml:space="preserve"> for Classification Algorithms:</w:t>
      </w:r>
    </w:p>
    <w:p w14:paraId="0CCDE5AA" w14:textId="77777777" w:rsidR="00741B3B" w:rsidRPr="00275DEB" w:rsidRDefault="00741B3B" w:rsidP="007B66A5">
      <w:pPr>
        <w:spacing w:line="480" w:lineRule="auto"/>
        <w:jc w:val="both"/>
        <w:rPr>
          <w:rFonts w:ascii="Times New Roman" w:hAnsi="Times New Roman" w:cs="Times New Roman"/>
          <w:b/>
          <w:bCs/>
          <w:color w:val="000000" w:themeColor="text1"/>
        </w:rPr>
      </w:pPr>
      <w:r w:rsidRPr="00275DEB">
        <w:rPr>
          <w:rFonts w:ascii="Times New Roman" w:hAnsi="Times New Roman" w:cs="Times New Roman"/>
        </w:rPr>
        <w:t>As we have the result of all the models</w:t>
      </w:r>
      <w:r w:rsidR="00737FE0" w:rsidRPr="00275DEB">
        <w:rPr>
          <w:rFonts w:ascii="Times New Roman" w:hAnsi="Times New Roman" w:cs="Times New Roman"/>
        </w:rPr>
        <w:t xml:space="preserve"> </w:t>
      </w:r>
      <w:r w:rsidRPr="00275DEB">
        <w:rPr>
          <w:rFonts w:ascii="Times New Roman" w:hAnsi="Times New Roman" w:cs="Times New Roman"/>
        </w:rPr>
        <w:t xml:space="preserve">then let’s evaluate model using Model Comparison node.  </w:t>
      </w:r>
      <w:r w:rsidR="00737FE0" w:rsidRPr="00275DEB">
        <w:rPr>
          <w:rFonts w:ascii="Times New Roman" w:hAnsi="Times New Roman" w:cs="Times New Roman"/>
        </w:rPr>
        <w:t>Performing</w:t>
      </w:r>
      <w:r w:rsidRPr="00275DEB">
        <w:rPr>
          <w:rFonts w:ascii="Times New Roman" w:hAnsi="Times New Roman" w:cs="Times New Roman"/>
        </w:rPr>
        <w:t xml:space="preserve"> </w:t>
      </w:r>
      <w:r w:rsidR="00737FE0" w:rsidRPr="00275DEB">
        <w:rPr>
          <w:rFonts w:ascii="Times New Roman" w:hAnsi="Times New Roman" w:cs="Times New Roman"/>
        </w:rPr>
        <w:t>“</w:t>
      </w:r>
      <w:r w:rsidRPr="00275DEB">
        <w:rPr>
          <w:rFonts w:ascii="Times New Roman" w:hAnsi="Times New Roman" w:cs="Times New Roman"/>
        </w:rPr>
        <w:t>Model Comparison</w:t>
      </w:r>
      <w:r w:rsidR="00737FE0" w:rsidRPr="00275DEB">
        <w:rPr>
          <w:rFonts w:ascii="Times New Roman" w:hAnsi="Times New Roman" w:cs="Times New Roman"/>
        </w:rPr>
        <w:t>”</w:t>
      </w:r>
      <w:r w:rsidRPr="00275DEB">
        <w:rPr>
          <w:rFonts w:ascii="Times New Roman" w:hAnsi="Times New Roman" w:cs="Times New Roman"/>
        </w:rPr>
        <w:t xml:space="preserve"> on Test data</w:t>
      </w:r>
      <w:r w:rsidR="00737FE0" w:rsidRPr="00275DEB">
        <w:rPr>
          <w:rFonts w:ascii="Times New Roman" w:hAnsi="Times New Roman" w:cs="Times New Roman"/>
        </w:rPr>
        <w:t>,</w:t>
      </w:r>
      <w:r w:rsidRPr="00275DEB">
        <w:rPr>
          <w:rFonts w:ascii="Times New Roman" w:hAnsi="Times New Roman" w:cs="Times New Roman"/>
        </w:rPr>
        <w:t xml:space="preserve"> with all the classification algorithms decision tree, logistic regression and KNN. </w:t>
      </w:r>
    </w:p>
    <w:p w14:paraId="51F05EE8" w14:textId="77777777" w:rsidR="00741B3B" w:rsidRPr="00275DEB" w:rsidRDefault="00741B3B" w:rsidP="007B7EDE">
      <w:pPr>
        <w:spacing w:line="480" w:lineRule="auto"/>
        <w:jc w:val="center"/>
        <w:rPr>
          <w:rFonts w:ascii="Times New Roman" w:hAnsi="Times New Roman" w:cs="Times New Roman"/>
          <w:b/>
          <w:bCs/>
        </w:rPr>
      </w:pPr>
      <w:r w:rsidRPr="00275DEB">
        <w:rPr>
          <w:rFonts w:ascii="Times New Roman" w:hAnsi="Times New Roman" w:cs="Times New Roman"/>
          <w:b/>
          <w:bCs/>
          <w:noProof/>
        </w:rPr>
        <w:drawing>
          <wp:inline distT="0" distB="0" distL="0" distR="0" wp14:anchorId="69D049E8" wp14:editId="76B0394C">
            <wp:extent cx="3492500" cy="2529823"/>
            <wp:effectExtent l="19050" t="0" r="0" b="0"/>
            <wp:docPr id="842123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23980" name="Picture 1" descr="A screenshot of a computer&#10;&#10;Description automatically generated"/>
                    <pic:cNvPicPr/>
                  </pic:nvPicPr>
                  <pic:blipFill>
                    <a:blip r:embed="rId26" cstate="print"/>
                    <a:stretch>
                      <a:fillRect/>
                    </a:stretch>
                  </pic:blipFill>
                  <pic:spPr>
                    <a:xfrm>
                      <a:off x="0" y="0"/>
                      <a:ext cx="3501570" cy="2536393"/>
                    </a:xfrm>
                    <a:prstGeom prst="rect">
                      <a:avLst/>
                    </a:prstGeom>
                  </pic:spPr>
                </pic:pic>
              </a:graphicData>
            </a:graphic>
          </wp:inline>
        </w:drawing>
      </w:r>
    </w:p>
    <w:p w14:paraId="0D75D44F" w14:textId="77777777" w:rsidR="00741B3B" w:rsidRPr="00275DEB" w:rsidRDefault="00741B3B" w:rsidP="007B66A5">
      <w:pPr>
        <w:spacing w:line="480" w:lineRule="auto"/>
        <w:jc w:val="both"/>
        <w:rPr>
          <w:rFonts w:ascii="Times New Roman" w:hAnsi="Times New Roman" w:cs="Times New Roman"/>
          <w:bCs/>
        </w:rPr>
      </w:pPr>
      <w:r w:rsidRPr="00275DEB">
        <w:rPr>
          <w:rFonts w:ascii="Times New Roman" w:hAnsi="Times New Roman" w:cs="Times New Roman"/>
          <w:bCs/>
        </w:rPr>
        <w:t>Below fit statistics</w:t>
      </w:r>
      <w:r w:rsidR="00737FE0" w:rsidRPr="00275DEB">
        <w:rPr>
          <w:rFonts w:ascii="Times New Roman" w:hAnsi="Times New Roman" w:cs="Times New Roman"/>
          <w:bCs/>
        </w:rPr>
        <w:t xml:space="preserve"> </w:t>
      </w:r>
      <w:r w:rsidRPr="00275DEB">
        <w:rPr>
          <w:rFonts w:ascii="Times New Roman" w:hAnsi="Times New Roman" w:cs="Times New Roman"/>
          <w:bCs/>
        </w:rPr>
        <w:t xml:space="preserve">show that Random Forest is preferred model for classification because it has lowest misclassification rate = 0.10427 on Test data. Average Squared error comes as 0.09582 which is better than any other model. </w:t>
      </w:r>
    </w:p>
    <w:p w14:paraId="7C5E8EFF" w14:textId="77777777" w:rsidR="000F5CDE" w:rsidRPr="00275DEB" w:rsidRDefault="00741B3B" w:rsidP="007B66A5">
      <w:pPr>
        <w:spacing w:line="480" w:lineRule="auto"/>
        <w:jc w:val="both"/>
        <w:rPr>
          <w:rFonts w:ascii="Times New Roman" w:hAnsi="Times New Roman" w:cs="Times New Roman"/>
          <w:b/>
          <w:bCs/>
          <w:color w:val="000000" w:themeColor="text1"/>
          <w:u w:val="single"/>
        </w:rPr>
      </w:pPr>
      <w:r w:rsidRPr="00275DEB">
        <w:rPr>
          <w:rFonts w:ascii="Times New Roman" w:hAnsi="Times New Roman" w:cs="Times New Roman"/>
          <w:noProof/>
        </w:rPr>
        <w:drawing>
          <wp:inline distT="0" distB="0" distL="0" distR="0" wp14:anchorId="619307A7" wp14:editId="60997300">
            <wp:extent cx="5245100" cy="2372623"/>
            <wp:effectExtent l="19050" t="0" r="0" b="0"/>
            <wp:docPr id="2067573738" name="Picture 1" descr="A screen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73738" name="Picture 1" descr="A screenshot of a number of numbers&#10;&#10;Description automatically generated"/>
                    <pic:cNvPicPr/>
                  </pic:nvPicPr>
                  <pic:blipFill>
                    <a:blip r:embed="rId27"/>
                    <a:stretch>
                      <a:fillRect/>
                    </a:stretch>
                  </pic:blipFill>
                  <pic:spPr>
                    <a:xfrm>
                      <a:off x="0" y="0"/>
                      <a:ext cx="5245100" cy="2372623"/>
                    </a:xfrm>
                    <a:prstGeom prst="rect">
                      <a:avLst/>
                    </a:prstGeom>
                  </pic:spPr>
                </pic:pic>
              </a:graphicData>
            </a:graphic>
          </wp:inline>
        </w:drawing>
      </w:r>
    </w:p>
    <w:p w14:paraId="79CDCCCB" w14:textId="77777777" w:rsidR="000A2DB8" w:rsidRPr="00275DEB" w:rsidRDefault="000A2DB8" w:rsidP="007B66A5">
      <w:pPr>
        <w:spacing w:line="480" w:lineRule="auto"/>
        <w:jc w:val="both"/>
        <w:rPr>
          <w:rFonts w:ascii="Times New Roman" w:hAnsi="Times New Roman" w:cs="Times New Roman"/>
          <w:b/>
          <w:bCs/>
          <w:color w:val="000000" w:themeColor="text1"/>
          <w:u w:val="single"/>
        </w:rPr>
      </w:pPr>
    </w:p>
    <w:p w14:paraId="16A7DE79" w14:textId="41288D26" w:rsidR="0021246B" w:rsidRPr="00275DEB" w:rsidRDefault="00D26B2F" w:rsidP="007B66A5">
      <w:pPr>
        <w:spacing w:line="480" w:lineRule="auto"/>
        <w:jc w:val="both"/>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R</w:t>
      </w:r>
      <w:r w:rsidRPr="00275DEB">
        <w:rPr>
          <w:rFonts w:ascii="Times New Roman" w:hAnsi="Times New Roman" w:cs="Times New Roman"/>
          <w:b/>
          <w:bCs/>
          <w:color w:val="000000" w:themeColor="text1"/>
          <w:u w:val="single"/>
        </w:rPr>
        <w:t>ev</w:t>
      </w:r>
      <w:r>
        <w:rPr>
          <w:rFonts w:ascii="Times New Roman" w:hAnsi="Times New Roman" w:cs="Times New Roman"/>
          <w:b/>
          <w:bCs/>
          <w:color w:val="000000" w:themeColor="text1"/>
          <w:u w:val="single"/>
        </w:rPr>
        <w:t>is</w:t>
      </w:r>
      <w:r w:rsidRPr="00275DEB">
        <w:rPr>
          <w:rFonts w:ascii="Times New Roman" w:hAnsi="Times New Roman" w:cs="Times New Roman"/>
          <w:b/>
          <w:bCs/>
          <w:color w:val="000000" w:themeColor="text1"/>
          <w:u w:val="single"/>
        </w:rPr>
        <w:t>iting</w:t>
      </w:r>
      <w:r w:rsidR="000A2DB8" w:rsidRPr="00275DEB">
        <w:rPr>
          <w:rFonts w:ascii="Times New Roman" w:hAnsi="Times New Roman" w:cs="Times New Roman"/>
          <w:b/>
          <w:bCs/>
          <w:color w:val="000000" w:themeColor="text1"/>
          <w:u w:val="single"/>
        </w:rPr>
        <w:t xml:space="preserve"> </w:t>
      </w:r>
      <w:r w:rsidR="0021246B" w:rsidRPr="00275DEB">
        <w:rPr>
          <w:rFonts w:ascii="Times New Roman" w:hAnsi="Times New Roman" w:cs="Times New Roman"/>
          <w:b/>
          <w:bCs/>
          <w:color w:val="000000" w:themeColor="text1"/>
          <w:u w:val="single"/>
        </w:rPr>
        <w:t>Business Objective</w:t>
      </w:r>
    </w:p>
    <w:p w14:paraId="660C2730" w14:textId="74393022" w:rsidR="0021246B" w:rsidRPr="00275DEB" w:rsidRDefault="0021246B" w:rsidP="007B66A5">
      <w:pPr>
        <w:spacing w:line="480" w:lineRule="auto"/>
        <w:jc w:val="both"/>
        <w:rPr>
          <w:rFonts w:ascii="Times New Roman" w:hAnsi="Times New Roman" w:cs="Times New Roman"/>
          <w:bCs/>
        </w:rPr>
      </w:pPr>
      <w:r w:rsidRPr="00275DEB">
        <w:rPr>
          <w:rFonts w:ascii="Times New Roman" w:hAnsi="Times New Roman" w:cs="Times New Roman"/>
          <w:bCs/>
        </w:rPr>
        <w:t xml:space="preserve">With implementing various classification algorithms, we came up with a robust classification algorithm which is a Decision Tree-Random Forest. This model will predict the donors 91% accuracy. It is not cost-effective to mail everyone because the expected profit from each mailing is 14.50 x 10% – 2 = -$0.55. Therefore, we trained the model with trained data, validated it validation data, and tested the results on Test data. There is no high variance between Train, Validation, and Test data so there is no overfitting issue. Our preferred model will correctly run on score data and provide the results. </w:t>
      </w:r>
      <w:r w:rsidR="00CE4B51" w:rsidRPr="00275DEB">
        <w:rPr>
          <w:rFonts w:ascii="Times New Roman" w:hAnsi="Times New Roman" w:cs="Times New Roman"/>
          <w:bCs/>
        </w:rPr>
        <w:t xml:space="preserve"> </w:t>
      </w:r>
      <w:r w:rsidR="00CE4B51" w:rsidRPr="00275DEB">
        <w:rPr>
          <w:rFonts w:ascii="Times New Roman" w:hAnsi="Times New Roman" w:cs="Times New Roman"/>
          <w:color w:val="333333"/>
          <w:shd w:val="clear" w:color="auto" w:fill="FFFFFF"/>
        </w:rPr>
        <w:t xml:space="preserve">This model can effectively capture likely donors so that the expected net profit </w:t>
      </w:r>
      <w:r w:rsidR="00876333" w:rsidRPr="00275DEB">
        <w:rPr>
          <w:rFonts w:ascii="Times New Roman" w:hAnsi="Times New Roman" w:cs="Times New Roman"/>
          <w:color w:val="333333"/>
          <w:shd w:val="clear" w:color="auto" w:fill="FFFFFF"/>
        </w:rPr>
        <w:t>will be</w:t>
      </w:r>
      <w:r w:rsidR="00CE4B51" w:rsidRPr="00275DEB">
        <w:rPr>
          <w:rFonts w:ascii="Times New Roman" w:hAnsi="Times New Roman" w:cs="Times New Roman"/>
          <w:color w:val="333333"/>
          <w:shd w:val="clear" w:color="auto" w:fill="FFFFFF"/>
        </w:rPr>
        <w:t xml:space="preserve"> maximized.</w:t>
      </w:r>
    </w:p>
    <w:p w14:paraId="52A0C499" w14:textId="77777777" w:rsidR="00741B3B" w:rsidRPr="00D26B2F" w:rsidRDefault="00741B3B" w:rsidP="007B66A5">
      <w:pPr>
        <w:spacing w:line="480" w:lineRule="auto"/>
        <w:jc w:val="both"/>
        <w:rPr>
          <w:rFonts w:ascii="Times New Roman" w:hAnsi="Times New Roman" w:cs="Times New Roman"/>
          <w:b/>
          <w:bCs/>
          <w:color w:val="1F497D" w:themeColor="text2"/>
          <w:u w:val="single"/>
        </w:rPr>
      </w:pPr>
      <w:r w:rsidRPr="00D26B2F">
        <w:rPr>
          <w:rFonts w:ascii="Times New Roman" w:hAnsi="Times New Roman" w:cs="Times New Roman"/>
          <w:b/>
          <w:bCs/>
          <w:color w:val="1F497D" w:themeColor="text2"/>
          <w:u w:val="single"/>
        </w:rPr>
        <w:t>Deployment and Score New Data</w:t>
      </w:r>
      <w:r w:rsidR="007B7EDE" w:rsidRPr="00D26B2F">
        <w:rPr>
          <w:rFonts w:ascii="Times New Roman" w:hAnsi="Times New Roman" w:cs="Times New Roman"/>
          <w:b/>
          <w:bCs/>
          <w:color w:val="1F497D" w:themeColor="text2"/>
          <w:u w:val="single"/>
        </w:rPr>
        <w:t xml:space="preserve"> for Classification Algorithms:</w:t>
      </w:r>
    </w:p>
    <w:p w14:paraId="7CA2F413"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Model evaluation shows that Random Forest is the better model to predict the donr variables on score data. Added Score node in the diagram and imported “nonprofit_score” excel to classify donr variable with classification model. </w:t>
      </w:r>
    </w:p>
    <w:p w14:paraId="127A7C95"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79DD9EF6" wp14:editId="46284D03">
            <wp:extent cx="4743450" cy="2803501"/>
            <wp:effectExtent l="19050" t="0" r="0" b="0"/>
            <wp:docPr id="93183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35115" name="Picture 1" descr="A screenshot of a computer&#10;&#10;Description automatically generated"/>
                    <pic:cNvPicPr/>
                  </pic:nvPicPr>
                  <pic:blipFill>
                    <a:blip r:embed="rId28" cstate="print"/>
                    <a:stretch>
                      <a:fillRect/>
                    </a:stretch>
                  </pic:blipFill>
                  <pic:spPr>
                    <a:xfrm>
                      <a:off x="0" y="0"/>
                      <a:ext cx="4745165" cy="2804515"/>
                    </a:xfrm>
                    <a:prstGeom prst="rect">
                      <a:avLst/>
                    </a:prstGeom>
                  </pic:spPr>
                </pic:pic>
              </a:graphicData>
            </a:graphic>
          </wp:inline>
        </w:drawing>
      </w:r>
    </w:p>
    <w:p w14:paraId="000A2764" w14:textId="25097335" w:rsidR="00741B3B" w:rsidRPr="00275DEB" w:rsidRDefault="00737FE0" w:rsidP="007B66A5">
      <w:pPr>
        <w:spacing w:line="480" w:lineRule="auto"/>
        <w:jc w:val="both"/>
        <w:rPr>
          <w:rFonts w:ascii="Times New Roman" w:hAnsi="Times New Roman" w:cs="Times New Roman"/>
        </w:rPr>
      </w:pPr>
      <w:r w:rsidRPr="00275DEB">
        <w:rPr>
          <w:rFonts w:ascii="Times New Roman" w:hAnsi="Times New Roman" w:cs="Times New Roman"/>
        </w:rPr>
        <w:lastRenderedPageBreak/>
        <w:t>Ma</w:t>
      </w:r>
      <w:r w:rsidR="00D26B2F">
        <w:rPr>
          <w:rFonts w:ascii="Times New Roman" w:hAnsi="Times New Roman" w:cs="Times New Roman"/>
        </w:rPr>
        <w:t>de</w:t>
      </w:r>
      <w:r w:rsidR="00741B3B" w:rsidRPr="00275DEB">
        <w:rPr>
          <w:rFonts w:ascii="Times New Roman" w:hAnsi="Times New Roman" w:cs="Times New Roman"/>
        </w:rPr>
        <w:t xml:space="preserve"> a note of </w:t>
      </w:r>
      <w:r w:rsidRPr="00275DEB">
        <w:rPr>
          <w:rFonts w:ascii="Times New Roman" w:hAnsi="Times New Roman" w:cs="Times New Roman"/>
        </w:rPr>
        <w:t>“</w:t>
      </w:r>
      <w:r w:rsidR="00741B3B" w:rsidRPr="00275DEB">
        <w:rPr>
          <w:rFonts w:ascii="Times New Roman" w:hAnsi="Times New Roman" w:cs="Times New Roman"/>
        </w:rPr>
        <w:t>Score Data</w:t>
      </w:r>
      <w:r w:rsidRPr="00275DEB">
        <w:rPr>
          <w:rFonts w:ascii="Times New Roman" w:hAnsi="Times New Roman" w:cs="Times New Roman"/>
        </w:rPr>
        <w:t>”</w:t>
      </w:r>
      <w:r w:rsidR="00741B3B" w:rsidRPr="00275DEB">
        <w:rPr>
          <w:rFonts w:ascii="Times New Roman" w:hAnsi="Times New Roman" w:cs="Times New Roman"/>
        </w:rPr>
        <w:t xml:space="preserve"> results. Noted that </w:t>
      </w:r>
      <w:r w:rsidR="000F5CDE" w:rsidRPr="00275DEB">
        <w:rPr>
          <w:rFonts w:ascii="Times New Roman" w:hAnsi="Times New Roman" w:cs="Times New Roman"/>
        </w:rPr>
        <w:t>“</w:t>
      </w:r>
      <w:r w:rsidR="00741B3B" w:rsidRPr="00275DEB">
        <w:rPr>
          <w:rFonts w:ascii="Times New Roman" w:hAnsi="Times New Roman" w:cs="Times New Roman"/>
        </w:rPr>
        <w:t>Random Forest</w:t>
      </w:r>
      <w:r w:rsidR="000F5CDE" w:rsidRPr="00275DEB">
        <w:rPr>
          <w:rFonts w:ascii="Times New Roman" w:hAnsi="Times New Roman" w:cs="Times New Roman"/>
        </w:rPr>
        <w:t>”</w:t>
      </w:r>
      <w:r w:rsidRPr="00275DEB">
        <w:rPr>
          <w:rFonts w:ascii="Times New Roman" w:hAnsi="Times New Roman" w:cs="Times New Roman"/>
        </w:rPr>
        <w:t xml:space="preserve"> model considered </w:t>
      </w:r>
      <w:r w:rsidR="000F5CDE" w:rsidRPr="00275DEB">
        <w:rPr>
          <w:rFonts w:ascii="Times New Roman" w:hAnsi="Times New Roman" w:cs="Times New Roman"/>
        </w:rPr>
        <w:t>evaluating</w:t>
      </w:r>
      <w:r w:rsidR="00741B3B" w:rsidRPr="00275DEB">
        <w:rPr>
          <w:rFonts w:ascii="Times New Roman" w:hAnsi="Times New Roman" w:cs="Times New Roman"/>
        </w:rPr>
        <w:t xml:space="preserve"> the Score data. This model was considered as </w:t>
      </w:r>
      <w:r w:rsidR="00745EDF" w:rsidRPr="00275DEB">
        <w:rPr>
          <w:rFonts w:ascii="Times New Roman" w:hAnsi="Times New Roman" w:cs="Times New Roman"/>
        </w:rPr>
        <w:t xml:space="preserve">the </w:t>
      </w:r>
      <w:r w:rsidR="00741B3B" w:rsidRPr="00275DEB">
        <w:rPr>
          <w:rFonts w:ascii="Times New Roman" w:hAnsi="Times New Roman" w:cs="Times New Roman"/>
        </w:rPr>
        <w:t>preferred model to predict the data.</w:t>
      </w:r>
    </w:p>
    <w:p w14:paraId="2095D0D7" w14:textId="77777777" w:rsidR="0081726A" w:rsidRPr="00275DEB" w:rsidRDefault="00741B3B" w:rsidP="0081726A">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131F397E" wp14:editId="2FED629A">
            <wp:extent cx="5943600" cy="1489363"/>
            <wp:effectExtent l="0" t="0" r="0" b="0"/>
            <wp:docPr id="2129037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37445" name="Picture 1" descr="A screenshot of a computer&#10;&#10;Description automatically generated"/>
                    <pic:cNvPicPr/>
                  </pic:nvPicPr>
                  <pic:blipFill>
                    <a:blip r:embed="rId29"/>
                    <a:stretch>
                      <a:fillRect/>
                    </a:stretch>
                  </pic:blipFill>
                  <pic:spPr>
                    <a:xfrm>
                      <a:off x="0" y="0"/>
                      <a:ext cx="5954022" cy="1491975"/>
                    </a:xfrm>
                    <a:prstGeom prst="rect">
                      <a:avLst/>
                    </a:prstGeom>
                  </pic:spPr>
                </pic:pic>
              </a:graphicData>
            </a:graphic>
          </wp:inline>
        </w:drawing>
      </w:r>
    </w:p>
    <w:p w14:paraId="2E7993B6"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Summary Statistics of Output window shows that</w:t>
      </w:r>
      <w:r w:rsidR="00737FE0" w:rsidRPr="00275DEB">
        <w:rPr>
          <w:rFonts w:ascii="Times New Roman" w:hAnsi="Times New Roman" w:cs="Times New Roman"/>
        </w:rPr>
        <w:t xml:space="preserve"> </w:t>
      </w:r>
      <w:r w:rsidRPr="00275DEB">
        <w:rPr>
          <w:rFonts w:ascii="Times New Roman" w:hAnsi="Times New Roman" w:cs="Times New Roman"/>
        </w:rPr>
        <w:t>our best model (Random Forest) predicted 446 donors. There are 1561 non-donors</w:t>
      </w:r>
      <w:r w:rsidR="00A30141" w:rsidRPr="00275DEB">
        <w:rPr>
          <w:rFonts w:ascii="Times New Roman" w:hAnsi="Times New Roman" w:cs="Times New Roman"/>
        </w:rPr>
        <w:t xml:space="preserve"> </w:t>
      </w:r>
      <w:r w:rsidRPr="00275DEB">
        <w:rPr>
          <w:rFonts w:ascii="Times New Roman" w:hAnsi="Times New Roman" w:cs="Times New Roman"/>
        </w:rPr>
        <w:t xml:space="preserve">are identified. </w:t>
      </w:r>
      <w:r w:rsidRPr="00275DEB">
        <w:rPr>
          <w:rFonts w:ascii="Times New Roman" w:hAnsi="Times New Roman" w:cs="Times New Roman"/>
          <w:bCs/>
        </w:rPr>
        <w:t>These 446</w:t>
      </w:r>
      <w:r w:rsidR="00A30141" w:rsidRPr="00275DEB">
        <w:rPr>
          <w:rFonts w:ascii="Times New Roman" w:hAnsi="Times New Roman" w:cs="Times New Roman"/>
          <w:bCs/>
        </w:rPr>
        <w:t xml:space="preserve"> </w:t>
      </w:r>
      <w:r w:rsidRPr="00275DEB">
        <w:rPr>
          <w:rFonts w:ascii="Times New Roman" w:hAnsi="Times New Roman" w:cs="Times New Roman"/>
          <w:bCs/>
        </w:rPr>
        <w:t>predicted donors should receive a flyer so that the expected net profit is maximized. </w:t>
      </w:r>
    </w:p>
    <w:p w14:paraId="092478CC"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40EC80E4" wp14:editId="4C198797">
            <wp:extent cx="3155471" cy="1304497"/>
            <wp:effectExtent l="19050" t="19050" r="26035" b="10160"/>
            <wp:docPr id="1448629056" name="Picture 1"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29056" name="Picture 1" descr="A close-up of a data&#10;&#10;Description automatically generated"/>
                    <pic:cNvPicPr/>
                  </pic:nvPicPr>
                  <pic:blipFill>
                    <a:blip r:embed="rId30"/>
                    <a:stretch>
                      <a:fillRect/>
                    </a:stretch>
                  </pic:blipFill>
                  <pic:spPr>
                    <a:xfrm>
                      <a:off x="0" y="0"/>
                      <a:ext cx="3182149" cy="1315526"/>
                    </a:xfrm>
                    <a:prstGeom prst="rect">
                      <a:avLst/>
                    </a:prstGeom>
                    <a:ln cmpd="thickThin">
                      <a:solidFill>
                        <a:schemeClr val="accent1">
                          <a:alpha val="99000"/>
                        </a:schemeClr>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573AEF1E"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Let’s export score data in excel for further analysis.</w:t>
      </w:r>
    </w:p>
    <w:p w14:paraId="0AF436E8"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0A7380C1" wp14:editId="0C1F17E0">
            <wp:extent cx="3717985" cy="1550931"/>
            <wp:effectExtent l="0" t="0" r="0" b="0"/>
            <wp:docPr id="826919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9571" name="Picture 1" descr="A screenshot of a computer&#10;&#10;Description automatically generated"/>
                    <pic:cNvPicPr/>
                  </pic:nvPicPr>
                  <pic:blipFill>
                    <a:blip r:embed="rId31"/>
                    <a:stretch>
                      <a:fillRect/>
                    </a:stretch>
                  </pic:blipFill>
                  <pic:spPr>
                    <a:xfrm>
                      <a:off x="0" y="0"/>
                      <a:ext cx="3723871" cy="1553386"/>
                    </a:xfrm>
                    <a:prstGeom prst="rect">
                      <a:avLst/>
                    </a:prstGeom>
                  </pic:spPr>
                </pic:pic>
              </a:graphicData>
            </a:graphic>
          </wp:inline>
        </w:drawing>
      </w:r>
    </w:p>
    <w:p w14:paraId="5DBFF1B1" w14:textId="77777777" w:rsidR="00D26B2F" w:rsidRDefault="00D26B2F" w:rsidP="007B66A5">
      <w:pPr>
        <w:spacing w:line="480" w:lineRule="auto"/>
        <w:jc w:val="both"/>
        <w:rPr>
          <w:rFonts w:ascii="Times New Roman" w:hAnsi="Times New Roman" w:cs="Times New Roman"/>
        </w:rPr>
      </w:pPr>
    </w:p>
    <w:p w14:paraId="6FB755F4" w14:textId="77777777" w:rsidR="00D26B2F" w:rsidRDefault="00D26B2F" w:rsidP="007B66A5">
      <w:pPr>
        <w:spacing w:line="480" w:lineRule="auto"/>
        <w:jc w:val="both"/>
        <w:rPr>
          <w:rFonts w:ascii="Times New Roman" w:hAnsi="Times New Roman" w:cs="Times New Roman"/>
        </w:rPr>
      </w:pPr>
    </w:p>
    <w:p w14:paraId="55EB1010" w14:textId="5415F3A5"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lastRenderedPageBreak/>
        <w:t xml:space="preserve">Explore the test data and </w:t>
      </w:r>
      <w:r w:rsidR="00D26B2F">
        <w:rPr>
          <w:rFonts w:ascii="Times New Roman" w:hAnsi="Times New Roman" w:cs="Times New Roman"/>
        </w:rPr>
        <w:t>confirm</w:t>
      </w:r>
      <w:r w:rsidRPr="00275DEB">
        <w:rPr>
          <w:rFonts w:ascii="Times New Roman" w:hAnsi="Times New Roman" w:cs="Times New Roman"/>
        </w:rPr>
        <w:t xml:space="preserve"> that prediction column is added by the model.  Then right clicked on the data and extracted the Score prediction in excel.</w:t>
      </w:r>
    </w:p>
    <w:p w14:paraId="35D40EFA" w14:textId="77777777" w:rsidR="00A30141"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noProof/>
        </w:rPr>
        <w:drawing>
          <wp:inline distT="0" distB="0" distL="0" distR="0" wp14:anchorId="1FE3A2DA" wp14:editId="5961F9BA">
            <wp:extent cx="3489350" cy="1628736"/>
            <wp:effectExtent l="0" t="0" r="0" b="0"/>
            <wp:docPr id="426899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99606" name="Picture 1" descr="A screenshot of a computer&#10;&#10;Description automatically generated"/>
                    <pic:cNvPicPr/>
                  </pic:nvPicPr>
                  <pic:blipFill>
                    <a:blip r:embed="rId32"/>
                    <a:stretch>
                      <a:fillRect/>
                    </a:stretch>
                  </pic:blipFill>
                  <pic:spPr>
                    <a:xfrm>
                      <a:off x="0" y="0"/>
                      <a:ext cx="3500533" cy="1633956"/>
                    </a:xfrm>
                    <a:prstGeom prst="rect">
                      <a:avLst/>
                    </a:prstGeom>
                  </pic:spPr>
                </pic:pic>
              </a:graphicData>
            </a:graphic>
          </wp:inline>
        </w:drawing>
      </w:r>
    </w:p>
    <w:p w14:paraId="5811D47C" w14:textId="021D5070" w:rsidR="00745EDF" w:rsidRPr="00275DEB" w:rsidRDefault="00745EDF" w:rsidP="007B66A5">
      <w:pPr>
        <w:spacing w:line="480" w:lineRule="auto"/>
        <w:jc w:val="both"/>
        <w:rPr>
          <w:rFonts w:ascii="Times New Roman" w:hAnsi="Times New Roman" w:cs="Times New Roman"/>
          <w:b/>
          <w:bCs/>
        </w:rPr>
      </w:pPr>
      <w:r w:rsidRPr="00275DEB">
        <w:rPr>
          <w:rFonts w:ascii="Times New Roman" w:hAnsi="Times New Roman" w:cs="Times New Roman"/>
          <w:b/>
          <w:bCs/>
        </w:rPr>
        <w:t xml:space="preserve">Business </w:t>
      </w:r>
      <w:r w:rsidR="00882578" w:rsidRPr="00275DEB">
        <w:rPr>
          <w:rFonts w:ascii="Times New Roman" w:hAnsi="Times New Roman" w:cs="Times New Roman"/>
          <w:b/>
          <w:bCs/>
        </w:rPr>
        <w:t>Insight</w:t>
      </w:r>
      <w:r w:rsidRPr="00275DEB">
        <w:rPr>
          <w:rFonts w:ascii="Times New Roman" w:hAnsi="Times New Roman" w:cs="Times New Roman"/>
          <w:b/>
          <w:bCs/>
        </w:rPr>
        <w:t xml:space="preserve"> and Apply</w:t>
      </w:r>
      <w:r w:rsidR="00882578" w:rsidRPr="00275DEB">
        <w:rPr>
          <w:rFonts w:ascii="Times New Roman" w:hAnsi="Times New Roman" w:cs="Times New Roman"/>
          <w:b/>
          <w:bCs/>
        </w:rPr>
        <w:t>ing</w:t>
      </w:r>
      <w:r w:rsidRPr="00275DEB">
        <w:rPr>
          <w:rFonts w:ascii="Times New Roman" w:hAnsi="Times New Roman" w:cs="Times New Roman"/>
          <w:b/>
          <w:bCs/>
        </w:rPr>
        <w:t xml:space="preserve"> the Findings</w:t>
      </w:r>
    </w:p>
    <w:p w14:paraId="660FD75E" w14:textId="6DBFD7AD" w:rsidR="004D5E38" w:rsidRPr="00275DEB" w:rsidRDefault="004D5E38" w:rsidP="004D5E38">
      <w:pPr>
        <w:spacing w:line="480" w:lineRule="auto"/>
        <w:jc w:val="both"/>
        <w:rPr>
          <w:rFonts w:ascii="Times New Roman" w:hAnsi="Times New Roman" w:cs="Times New Roman"/>
          <w:b/>
          <w:bCs/>
        </w:rPr>
      </w:pPr>
      <w:r w:rsidRPr="00275DEB">
        <w:rPr>
          <w:rFonts w:ascii="Times New Roman" w:hAnsi="Times New Roman" w:cs="Times New Roman"/>
          <w:b/>
          <w:bCs/>
        </w:rPr>
        <w:t>Identified Donors &amp; Mailing Cost</w:t>
      </w:r>
    </w:p>
    <w:p w14:paraId="589DCEC2" w14:textId="2CA02B5B" w:rsidR="004D5E38" w:rsidRPr="00275DEB" w:rsidRDefault="004D5E38" w:rsidP="007B66A5">
      <w:pPr>
        <w:spacing w:line="480" w:lineRule="auto"/>
        <w:jc w:val="both"/>
        <w:rPr>
          <w:rFonts w:ascii="Times New Roman" w:hAnsi="Times New Roman" w:cs="Times New Roman"/>
          <w:color w:val="333333"/>
          <w:shd w:val="clear" w:color="auto" w:fill="FFFFFF"/>
        </w:rPr>
      </w:pPr>
      <w:r w:rsidRPr="00275DEB">
        <w:rPr>
          <w:rFonts w:ascii="Times New Roman" w:hAnsi="Times New Roman" w:cs="Times New Roman"/>
        </w:rPr>
        <w:t xml:space="preserve">Decision Tree- </w:t>
      </w:r>
      <w:r w:rsidR="00882578" w:rsidRPr="00275DEB">
        <w:rPr>
          <w:rFonts w:ascii="Times New Roman" w:hAnsi="Times New Roman" w:cs="Times New Roman"/>
        </w:rPr>
        <w:t xml:space="preserve">Random forest which is our best model predicted that </w:t>
      </w:r>
      <w:r w:rsidR="00882578" w:rsidRPr="00275DEB">
        <w:rPr>
          <w:rFonts w:ascii="Times New Roman" w:hAnsi="Times New Roman" w:cs="Times New Roman"/>
          <w:bCs/>
        </w:rPr>
        <w:t xml:space="preserve">446 predicted donors should receive a flyer. As per the model remaining </w:t>
      </w:r>
      <w:r w:rsidR="00882578" w:rsidRPr="00275DEB">
        <w:rPr>
          <w:rFonts w:ascii="Times New Roman" w:hAnsi="Times New Roman" w:cs="Times New Roman"/>
        </w:rPr>
        <w:t>1561 are less likely to don</w:t>
      </w:r>
      <w:r w:rsidR="0077367C">
        <w:rPr>
          <w:rFonts w:ascii="Times New Roman" w:hAnsi="Times New Roman" w:cs="Times New Roman"/>
        </w:rPr>
        <w:t>ate</w:t>
      </w:r>
      <w:r w:rsidR="000040BC">
        <w:rPr>
          <w:rFonts w:ascii="Times New Roman" w:hAnsi="Times New Roman" w:cs="Times New Roman"/>
        </w:rPr>
        <w:t>.</w:t>
      </w:r>
      <w:r w:rsidR="00882578" w:rsidRPr="00275DEB">
        <w:rPr>
          <w:rFonts w:ascii="Times New Roman" w:hAnsi="Times New Roman" w:cs="Times New Roman"/>
        </w:rPr>
        <w:t xml:space="preserve"> </w:t>
      </w:r>
      <w:r w:rsidR="00882578" w:rsidRPr="00275DEB">
        <w:rPr>
          <w:rFonts w:ascii="Times New Roman" w:hAnsi="Times New Roman" w:cs="Times New Roman"/>
          <w:color w:val="333333"/>
          <w:shd w:val="clear" w:color="auto" w:fill="FFFFFF"/>
        </w:rPr>
        <w:t> The mailing costs $2.00 to produce and send</w:t>
      </w:r>
      <w:r w:rsidRPr="00275DEB">
        <w:rPr>
          <w:rFonts w:ascii="Times New Roman" w:hAnsi="Times New Roman" w:cs="Times New Roman"/>
          <w:color w:val="333333"/>
          <w:shd w:val="clear" w:color="auto" w:fill="FFFFFF"/>
        </w:rPr>
        <w:t>.  $ 892 (446 donors * $2 cost )will be the mailing cost to send emails to these identified donors.</w:t>
      </w:r>
    </w:p>
    <w:p w14:paraId="49C39911" w14:textId="35ABCA1B" w:rsidR="004D5E38" w:rsidRPr="00275DEB" w:rsidRDefault="00BC76F0" w:rsidP="007B66A5">
      <w:pPr>
        <w:spacing w:line="480" w:lineRule="auto"/>
        <w:jc w:val="both"/>
        <w:rPr>
          <w:rFonts w:ascii="Times New Roman" w:hAnsi="Times New Roman" w:cs="Times New Roman"/>
          <w:b/>
          <w:bCs/>
          <w:color w:val="333333"/>
          <w:shd w:val="clear" w:color="auto" w:fill="FFFFFF"/>
        </w:rPr>
      </w:pPr>
      <w:r w:rsidRPr="00275DEB">
        <w:rPr>
          <w:rFonts w:ascii="Times New Roman" w:hAnsi="Times New Roman" w:cs="Times New Roman"/>
          <w:b/>
          <w:bCs/>
          <w:color w:val="333333"/>
          <w:shd w:val="clear" w:color="auto" w:fill="FFFFFF"/>
        </w:rPr>
        <w:t xml:space="preserve">Limit mailing expenses and </w:t>
      </w:r>
      <w:r w:rsidR="004D5E38" w:rsidRPr="00275DEB">
        <w:rPr>
          <w:rFonts w:ascii="Times New Roman" w:hAnsi="Times New Roman" w:cs="Times New Roman"/>
          <w:b/>
          <w:bCs/>
          <w:color w:val="333333"/>
          <w:shd w:val="clear" w:color="auto" w:fill="FFFFFF"/>
        </w:rPr>
        <w:t>Maximized Profit</w:t>
      </w:r>
    </w:p>
    <w:p w14:paraId="74C1F2D2" w14:textId="507E273B" w:rsidR="004D5E38" w:rsidRPr="00275DEB" w:rsidRDefault="00BC76F0" w:rsidP="007B66A5">
      <w:pPr>
        <w:spacing w:line="480" w:lineRule="auto"/>
        <w:jc w:val="both"/>
        <w:rPr>
          <w:rFonts w:ascii="Times New Roman" w:hAnsi="Times New Roman" w:cs="Times New Roman"/>
          <w:color w:val="333333"/>
          <w:shd w:val="clear" w:color="auto" w:fill="FFFFFF"/>
        </w:rPr>
      </w:pPr>
      <w:r w:rsidRPr="00275DEB">
        <w:rPr>
          <w:rFonts w:ascii="Times New Roman" w:hAnsi="Times New Roman" w:cs="Times New Roman"/>
          <w:color w:val="333333"/>
          <w:shd w:val="clear" w:color="auto" w:fill="FFFFFF"/>
        </w:rPr>
        <w:t xml:space="preserve">Non-profit </w:t>
      </w:r>
      <w:r w:rsidR="0077367C">
        <w:rPr>
          <w:rFonts w:ascii="Times New Roman" w:hAnsi="Times New Roman" w:cs="Times New Roman"/>
          <w:color w:val="333333"/>
          <w:shd w:val="clear" w:color="auto" w:fill="FFFFFF"/>
        </w:rPr>
        <w:t>organization</w:t>
      </w:r>
      <w:r w:rsidRPr="00275DEB">
        <w:rPr>
          <w:rFonts w:ascii="Times New Roman" w:hAnsi="Times New Roman" w:cs="Times New Roman"/>
          <w:color w:val="333333"/>
          <w:shd w:val="clear" w:color="auto" w:fill="FFFFFF"/>
        </w:rPr>
        <w:t xml:space="preserve"> will save $3122 (1561*2) by not sending emails to </w:t>
      </w:r>
      <w:r w:rsidR="00073CA3" w:rsidRPr="00275DEB">
        <w:rPr>
          <w:rFonts w:ascii="Times New Roman" w:hAnsi="Times New Roman" w:cs="Times New Roman"/>
          <w:color w:val="333333"/>
          <w:shd w:val="clear" w:color="auto" w:fill="FFFFFF"/>
        </w:rPr>
        <w:t>predict</w:t>
      </w:r>
      <w:r w:rsidRPr="00275DEB">
        <w:rPr>
          <w:rFonts w:ascii="Times New Roman" w:hAnsi="Times New Roman" w:cs="Times New Roman"/>
          <w:color w:val="333333"/>
          <w:shd w:val="clear" w:color="auto" w:fill="FFFFFF"/>
        </w:rPr>
        <w:t xml:space="preserve"> non donors.  </w:t>
      </w:r>
      <w:r w:rsidR="0077367C" w:rsidRPr="00275DEB">
        <w:rPr>
          <w:rFonts w:ascii="Times New Roman" w:hAnsi="Times New Roman" w:cs="Times New Roman"/>
          <w:color w:val="333333"/>
          <w:shd w:val="clear" w:color="auto" w:fill="FFFFFF"/>
        </w:rPr>
        <w:t>Also,</w:t>
      </w:r>
      <w:r w:rsidR="004D5E38" w:rsidRPr="00275DEB">
        <w:rPr>
          <w:rFonts w:ascii="Times New Roman" w:hAnsi="Times New Roman" w:cs="Times New Roman"/>
          <w:color w:val="333333"/>
          <w:shd w:val="clear" w:color="auto" w:fill="FFFFFF"/>
        </w:rPr>
        <w:t xml:space="preserve"> the average donation is $14.50</w:t>
      </w:r>
      <w:r w:rsidRPr="00275DEB">
        <w:rPr>
          <w:rFonts w:ascii="Times New Roman" w:hAnsi="Times New Roman" w:cs="Times New Roman"/>
          <w:color w:val="333333"/>
          <w:shd w:val="clear" w:color="auto" w:fill="FFFFFF"/>
        </w:rPr>
        <w:t xml:space="preserve"> so organization can expect $6467 (446*14.50 avg donation) </w:t>
      </w:r>
      <w:r w:rsidR="00073CA3" w:rsidRPr="00275DEB">
        <w:rPr>
          <w:rFonts w:ascii="Times New Roman" w:hAnsi="Times New Roman" w:cs="Times New Roman"/>
          <w:color w:val="333333"/>
          <w:shd w:val="clear" w:color="auto" w:fill="FFFFFF"/>
        </w:rPr>
        <w:t>donations</w:t>
      </w:r>
      <w:r w:rsidRPr="00275DEB">
        <w:rPr>
          <w:rFonts w:ascii="Times New Roman" w:hAnsi="Times New Roman" w:cs="Times New Roman"/>
          <w:color w:val="333333"/>
          <w:shd w:val="clear" w:color="auto" w:fill="FFFFFF"/>
        </w:rPr>
        <w:t xml:space="preserve"> from these 446 identified donors.</w:t>
      </w:r>
    </w:p>
    <w:p w14:paraId="3EC988B6" w14:textId="486FFDA9" w:rsidR="00BE678C" w:rsidRPr="00275DEB" w:rsidRDefault="00BE678C" w:rsidP="007B66A5">
      <w:pPr>
        <w:spacing w:line="480" w:lineRule="auto"/>
        <w:jc w:val="both"/>
        <w:rPr>
          <w:rFonts w:ascii="Times New Roman" w:hAnsi="Times New Roman" w:cs="Times New Roman"/>
          <w:b/>
          <w:bCs/>
        </w:rPr>
      </w:pPr>
      <w:r w:rsidRPr="00275DEB">
        <w:rPr>
          <w:rFonts w:ascii="Times New Roman" w:hAnsi="Times New Roman" w:cs="Times New Roman"/>
          <w:color w:val="333333"/>
          <w:shd w:val="clear" w:color="auto" w:fill="FFFFFF"/>
        </w:rPr>
        <w:t>Cost and profit calculated with Random forest</w:t>
      </w:r>
    </w:p>
    <w:p w14:paraId="2FF12B12" w14:textId="65D365B9" w:rsidR="00BE678C" w:rsidRPr="00275DEB" w:rsidRDefault="00BE678C" w:rsidP="007B66A5">
      <w:pPr>
        <w:spacing w:line="480" w:lineRule="auto"/>
        <w:jc w:val="both"/>
        <w:rPr>
          <w:rFonts w:ascii="Times New Roman" w:hAnsi="Times New Roman" w:cs="Times New Roman"/>
        </w:rPr>
      </w:pPr>
      <w:r w:rsidRPr="00275DEB">
        <w:rPr>
          <w:rFonts w:ascii="Times New Roman" w:hAnsi="Times New Roman" w:cs="Times New Roman"/>
        </w:rPr>
        <w:t>Potential Cost $4014= Potential donors 2007 * $2 mailing cost</w:t>
      </w:r>
    </w:p>
    <w:p w14:paraId="0F93F37F" w14:textId="5A70CCFE" w:rsidR="00BE678C" w:rsidRPr="00275DEB" w:rsidRDefault="00BE678C" w:rsidP="007B66A5">
      <w:pPr>
        <w:spacing w:line="480" w:lineRule="auto"/>
        <w:jc w:val="both"/>
        <w:rPr>
          <w:rFonts w:ascii="Times New Roman" w:hAnsi="Times New Roman" w:cs="Times New Roman"/>
        </w:rPr>
      </w:pPr>
      <w:r w:rsidRPr="00275DEB">
        <w:rPr>
          <w:rFonts w:ascii="Times New Roman" w:hAnsi="Times New Roman" w:cs="Times New Roman"/>
        </w:rPr>
        <w:t>Identified cost $892 = Identified donors 446 * $2 mailing cost</w:t>
      </w:r>
    </w:p>
    <w:p w14:paraId="0C638B13" w14:textId="35CC07B0" w:rsidR="00BE678C" w:rsidRPr="00275DEB" w:rsidRDefault="00BE678C" w:rsidP="007B66A5">
      <w:pPr>
        <w:spacing w:line="480" w:lineRule="auto"/>
        <w:jc w:val="both"/>
        <w:rPr>
          <w:rFonts w:ascii="Times New Roman" w:hAnsi="Times New Roman" w:cs="Times New Roman"/>
        </w:rPr>
      </w:pPr>
      <w:r w:rsidRPr="00275DEB">
        <w:rPr>
          <w:rFonts w:ascii="Times New Roman" w:hAnsi="Times New Roman" w:cs="Times New Roman"/>
        </w:rPr>
        <w:t>Cost Saving $3122 = Potential Cost $4014 - $892 Identified cost</w:t>
      </w:r>
    </w:p>
    <w:p w14:paraId="29774E12" w14:textId="7C8EDDEF" w:rsidR="00BE678C" w:rsidRPr="00275DEB" w:rsidRDefault="00BE678C" w:rsidP="007B66A5">
      <w:pPr>
        <w:spacing w:line="480" w:lineRule="auto"/>
        <w:jc w:val="both"/>
        <w:rPr>
          <w:rFonts w:ascii="Times New Roman" w:hAnsi="Times New Roman" w:cs="Times New Roman"/>
        </w:rPr>
      </w:pPr>
      <w:r w:rsidRPr="00275DEB">
        <w:rPr>
          <w:rFonts w:ascii="Times New Roman" w:hAnsi="Times New Roman" w:cs="Times New Roman"/>
        </w:rPr>
        <w:t>Identified profit $6467 = Identified donors 446 * 14.50 avg donation</w:t>
      </w:r>
    </w:p>
    <w:p w14:paraId="234F6C81" w14:textId="5747D841" w:rsidR="00741B3B" w:rsidRPr="0077367C" w:rsidRDefault="00741B3B" w:rsidP="007B66A5">
      <w:pPr>
        <w:spacing w:line="480" w:lineRule="auto"/>
        <w:jc w:val="both"/>
        <w:rPr>
          <w:rFonts w:ascii="Times New Roman" w:hAnsi="Times New Roman" w:cs="Times New Roman"/>
          <w:b/>
          <w:bCs/>
          <w:color w:val="1F497D" w:themeColor="text2"/>
          <w:u w:val="single"/>
        </w:rPr>
      </w:pPr>
      <w:r w:rsidRPr="0077367C">
        <w:rPr>
          <w:rFonts w:ascii="Times New Roman" w:hAnsi="Times New Roman" w:cs="Times New Roman"/>
          <w:b/>
          <w:bCs/>
          <w:color w:val="1F497D" w:themeColor="text2"/>
          <w:u w:val="single"/>
        </w:rPr>
        <w:lastRenderedPageBreak/>
        <w:t>Methods / Modeling – Regression</w:t>
      </w:r>
      <w:r w:rsidR="0077367C">
        <w:rPr>
          <w:rFonts w:ascii="Times New Roman" w:hAnsi="Times New Roman" w:cs="Times New Roman"/>
          <w:b/>
          <w:bCs/>
          <w:color w:val="1F497D" w:themeColor="text2"/>
          <w:u w:val="single"/>
        </w:rPr>
        <w:t xml:space="preserve"> Algorithm</w:t>
      </w:r>
      <w:r w:rsidR="00A30141" w:rsidRPr="0077367C">
        <w:rPr>
          <w:rFonts w:ascii="Times New Roman" w:hAnsi="Times New Roman" w:cs="Times New Roman"/>
          <w:b/>
          <w:bCs/>
          <w:color w:val="1F497D" w:themeColor="text2"/>
          <w:u w:val="single"/>
        </w:rPr>
        <w:t>:</w:t>
      </w:r>
    </w:p>
    <w:p w14:paraId="390268FB" w14:textId="77777777" w:rsidR="00741B3B" w:rsidRPr="00275DEB" w:rsidRDefault="00741B3B" w:rsidP="007B66A5">
      <w:pPr>
        <w:shd w:val="clear" w:color="auto" w:fill="FFFFFF"/>
        <w:spacing w:before="100" w:beforeAutospacing="1" w:after="100" w:afterAutospacing="1" w:line="480" w:lineRule="auto"/>
        <w:jc w:val="both"/>
        <w:rPr>
          <w:rFonts w:ascii="Times New Roman" w:hAnsi="Times New Roman" w:cs="Times New Roman"/>
        </w:rPr>
      </w:pPr>
      <w:r w:rsidRPr="00275DEB">
        <w:rPr>
          <w:rFonts w:ascii="Times New Roman" w:hAnsi="Times New Roman" w:cs="Times New Roman"/>
        </w:rPr>
        <w:t>Developed a</w:t>
      </w:r>
      <w:r w:rsidR="00A30141" w:rsidRPr="00275DEB">
        <w:rPr>
          <w:rFonts w:ascii="Times New Roman" w:hAnsi="Times New Roman" w:cs="Times New Roman"/>
        </w:rPr>
        <w:t xml:space="preserve"> </w:t>
      </w:r>
      <w:r w:rsidRPr="00275DEB">
        <w:rPr>
          <w:rFonts w:ascii="Times New Roman" w:hAnsi="Times New Roman" w:cs="Times New Roman"/>
        </w:rPr>
        <w:t xml:space="preserve">Regression model for the </w:t>
      </w:r>
      <w:r w:rsidR="00A30141" w:rsidRPr="00275DEB">
        <w:rPr>
          <w:rFonts w:ascii="Times New Roman" w:hAnsi="Times New Roman" w:cs="Times New Roman"/>
        </w:rPr>
        <w:t>“</w:t>
      </w:r>
      <w:r w:rsidRPr="00275DEB">
        <w:rPr>
          <w:rFonts w:ascii="Times New Roman" w:hAnsi="Times New Roman" w:cs="Times New Roman"/>
        </w:rPr>
        <w:t>DAMT</w:t>
      </w:r>
      <w:r w:rsidR="00A30141" w:rsidRPr="00275DEB">
        <w:rPr>
          <w:rFonts w:ascii="Times New Roman" w:hAnsi="Times New Roman" w:cs="Times New Roman"/>
        </w:rPr>
        <w:t>”</w:t>
      </w:r>
      <w:r w:rsidRPr="00275DEB">
        <w:rPr>
          <w:rFonts w:ascii="Times New Roman" w:hAnsi="Times New Roman" w:cs="Times New Roman"/>
        </w:rPr>
        <w:t xml:space="preserve"> variable using ‘nonprofit’ data. We decided to use the algorithm below as these algorithms are considered as better models for supervised data.</w:t>
      </w:r>
    </w:p>
    <w:p w14:paraId="2C82300A" w14:textId="77777777" w:rsidR="00741B3B" w:rsidRPr="00275DEB" w:rsidRDefault="00741B3B" w:rsidP="007B7EDE">
      <w:pPr>
        <w:pStyle w:val="ListParagraph"/>
        <w:numPr>
          <w:ilvl w:val="0"/>
          <w:numId w:val="8"/>
        </w:numPr>
        <w:shd w:val="clear" w:color="auto" w:fill="FFFFFF"/>
        <w:spacing w:before="100" w:beforeAutospacing="1" w:after="100" w:afterAutospacing="1" w:line="480" w:lineRule="auto"/>
        <w:jc w:val="both"/>
        <w:rPr>
          <w:rFonts w:ascii="Times New Roman" w:hAnsi="Times New Roman" w:cs="Times New Roman"/>
        </w:rPr>
      </w:pPr>
      <w:r w:rsidRPr="00275DEB">
        <w:rPr>
          <w:rFonts w:ascii="Times New Roman" w:hAnsi="Times New Roman" w:cs="Times New Roman"/>
          <w:b/>
        </w:rPr>
        <w:t>Linear Regression</w:t>
      </w:r>
      <w:r w:rsidR="00A30141" w:rsidRPr="00275DEB">
        <w:rPr>
          <w:rFonts w:ascii="Times New Roman" w:hAnsi="Times New Roman" w:cs="Times New Roman"/>
          <w:b/>
        </w:rPr>
        <w:t xml:space="preserve"> </w:t>
      </w:r>
      <w:r w:rsidRPr="00275DEB">
        <w:rPr>
          <w:rFonts w:ascii="Times New Roman" w:hAnsi="Times New Roman" w:cs="Times New Roman"/>
          <w:b/>
        </w:rPr>
        <w:t>–</w:t>
      </w:r>
      <w:r w:rsidRPr="00275DEB">
        <w:rPr>
          <w:rFonts w:ascii="Times New Roman" w:hAnsi="Times New Roman" w:cs="Times New Roman"/>
        </w:rPr>
        <w:t xml:space="preserve"> This is the most popular model to make predictions. The model is used to fit relationships between a numerical outcome variable (target variable) and set of predictors (input variables)</w:t>
      </w:r>
    </w:p>
    <w:p w14:paraId="1979B4B8" w14:textId="77777777" w:rsidR="00741B3B" w:rsidRPr="00275DEB" w:rsidRDefault="00741B3B" w:rsidP="007B7EDE">
      <w:pPr>
        <w:pStyle w:val="ListParagraph"/>
        <w:numPr>
          <w:ilvl w:val="0"/>
          <w:numId w:val="8"/>
        </w:numPr>
        <w:shd w:val="clear" w:color="auto" w:fill="FFFFFF"/>
        <w:spacing w:before="100" w:beforeAutospacing="1" w:after="100" w:afterAutospacing="1" w:line="480" w:lineRule="auto"/>
        <w:jc w:val="both"/>
        <w:rPr>
          <w:rFonts w:ascii="Times New Roman" w:hAnsi="Times New Roman" w:cs="Times New Roman"/>
        </w:rPr>
      </w:pPr>
      <w:r w:rsidRPr="00275DEB">
        <w:rPr>
          <w:rFonts w:ascii="Times New Roman" w:hAnsi="Times New Roman" w:cs="Times New Roman"/>
          <w:b/>
        </w:rPr>
        <w:t>Decision Trees &amp; Random Forest –</w:t>
      </w:r>
      <w:r w:rsidRPr="00275DEB">
        <w:rPr>
          <w:rFonts w:ascii="Times New Roman" w:hAnsi="Times New Roman" w:cs="Times New Roman"/>
        </w:rPr>
        <w:t xml:space="preserve"> Decision Tree goal is to predict an outcome using rules on a set of predictors. The output is set by the rules and rules are represented by the tree diagram. The Decision Tree helps interpret the associations in the data.</w:t>
      </w:r>
    </w:p>
    <w:p w14:paraId="6D16BC73" w14:textId="77777777" w:rsidR="00A30141" w:rsidRPr="00275DEB" w:rsidRDefault="00A30141" w:rsidP="007B66A5">
      <w:pPr>
        <w:pStyle w:val="ListParagraph"/>
        <w:numPr>
          <w:ilvl w:val="0"/>
          <w:numId w:val="8"/>
        </w:numPr>
        <w:shd w:val="clear" w:color="auto" w:fill="FFFFFF"/>
        <w:spacing w:before="100" w:beforeAutospacing="1" w:after="100" w:afterAutospacing="1" w:line="480" w:lineRule="auto"/>
        <w:jc w:val="both"/>
        <w:rPr>
          <w:rFonts w:ascii="Times New Roman" w:hAnsi="Times New Roman" w:cs="Times New Roman"/>
        </w:rPr>
      </w:pPr>
      <w:r w:rsidRPr="00275DEB">
        <w:rPr>
          <w:rFonts w:ascii="Times New Roman" w:hAnsi="Times New Roman" w:cs="Times New Roman"/>
          <w:b/>
        </w:rPr>
        <w:t>KNN -</w:t>
      </w:r>
      <w:r w:rsidR="00741B3B" w:rsidRPr="00275DEB">
        <w:rPr>
          <w:rFonts w:ascii="Times New Roman" w:hAnsi="Times New Roman" w:cs="Times New Roman"/>
        </w:rPr>
        <w:t xml:space="preserve"> KNN is an algorithm that can be used for </w:t>
      </w:r>
      <w:r w:rsidRPr="00275DEB">
        <w:rPr>
          <w:rFonts w:ascii="Times New Roman" w:hAnsi="Times New Roman" w:cs="Times New Roman"/>
        </w:rPr>
        <w:t>either classification or</w:t>
      </w:r>
      <w:r w:rsidR="00741B3B" w:rsidRPr="00275DEB">
        <w:rPr>
          <w:rFonts w:ascii="Times New Roman" w:hAnsi="Times New Roman" w:cs="Times New Roman"/>
        </w:rPr>
        <w:t xml:space="preserve"> prediction models. KNN looks at the k nearest labeled point t</w:t>
      </w:r>
      <w:r w:rsidRPr="00275DEB">
        <w:rPr>
          <w:rFonts w:ascii="Times New Roman" w:hAnsi="Times New Roman" w:cs="Times New Roman"/>
        </w:rPr>
        <w:t xml:space="preserve">o take a majority vote for what </w:t>
      </w:r>
      <w:r w:rsidR="00741B3B" w:rsidRPr="00275DEB">
        <w:rPr>
          <w:rFonts w:ascii="Times New Roman" w:hAnsi="Times New Roman" w:cs="Times New Roman"/>
        </w:rPr>
        <w:t xml:space="preserve">class we should assign to </w:t>
      </w:r>
      <w:ins w:id="0" w:author="Microsoft Word" w:date="2024-03-03T12:57:00Z">
        <w:r w:rsidR="00741B3B" w:rsidRPr="00275DEB">
          <w:rPr>
            <w:rFonts w:ascii="Times New Roman" w:hAnsi="Times New Roman" w:cs="Times New Roman"/>
            <w:color w:val="000000" w:themeColor="text1"/>
          </w:rPr>
          <w:t>X</w:t>
        </w:r>
      </w:ins>
      <w:r w:rsidR="00741B3B" w:rsidRPr="00275DEB">
        <w:rPr>
          <w:rFonts w:ascii="Times New Roman" w:hAnsi="Times New Roman" w:cs="Times New Roman"/>
          <w:color w:val="000000" w:themeColor="text1"/>
        </w:rPr>
        <w:t>.</w:t>
      </w:r>
    </w:p>
    <w:p w14:paraId="1C487E2B" w14:textId="77777777" w:rsidR="00741B3B" w:rsidRPr="00275DEB" w:rsidRDefault="00A30141" w:rsidP="007B66A5">
      <w:pPr>
        <w:spacing w:line="480" w:lineRule="auto"/>
        <w:jc w:val="both"/>
        <w:rPr>
          <w:rFonts w:ascii="Times New Roman" w:hAnsi="Times New Roman" w:cs="Times New Roman"/>
          <w:b/>
          <w:bCs/>
          <w:color w:val="000000" w:themeColor="text1"/>
        </w:rPr>
      </w:pPr>
      <w:r w:rsidRPr="00275DEB">
        <w:rPr>
          <w:rFonts w:ascii="Times New Roman" w:hAnsi="Times New Roman" w:cs="Times New Roman"/>
          <w:b/>
          <w:bCs/>
          <w:color w:val="000000" w:themeColor="text1"/>
        </w:rPr>
        <w:t>Data upload</w:t>
      </w:r>
      <w:r w:rsidR="007B7EDE" w:rsidRPr="00275DEB">
        <w:rPr>
          <w:rFonts w:ascii="Times New Roman" w:hAnsi="Times New Roman" w:cs="Times New Roman"/>
          <w:b/>
          <w:bCs/>
          <w:color w:val="000000" w:themeColor="text1"/>
        </w:rPr>
        <w:t>:</w:t>
      </w:r>
    </w:p>
    <w:p w14:paraId="241CEACD" w14:textId="77777777" w:rsidR="00741B3B" w:rsidRPr="00275DEB" w:rsidRDefault="00A30141" w:rsidP="007B66A5">
      <w:pPr>
        <w:spacing w:line="480" w:lineRule="auto"/>
        <w:jc w:val="both"/>
        <w:rPr>
          <w:rFonts w:ascii="Times New Roman" w:hAnsi="Times New Roman" w:cs="Times New Roman"/>
        </w:rPr>
      </w:pPr>
      <w:r w:rsidRPr="00275DEB">
        <w:rPr>
          <w:rFonts w:ascii="Times New Roman" w:hAnsi="Times New Roman" w:cs="Times New Roman"/>
        </w:rPr>
        <w:t>Drag the</w:t>
      </w:r>
      <w:r w:rsidR="00741B3B" w:rsidRPr="00275DEB">
        <w:rPr>
          <w:rFonts w:ascii="Times New Roman" w:hAnsi="Times New Roman" w:cs="Times New Roman"/>
        </w:rPr>
        <w:t xml:space="preserve"> </w:t>
      </w:r>
      <w:r w:rsidRPr="00275DEB">
        <w:rPr>
          <w:rFonts w:ascii="Times New Roman" w:hAnsi="Times New Roman" w:cs="Times New Roman"/>
        </w:rPr>
        <w:t>“File I</w:t>
      </w:r>
      <w:r w:rsidR="00741B3B" w:rsidRPr="00275DEB">
        <w:rPr>
          <w:rFonts w:ascii="Times New Roman" w:hAnsi="Times New Roman" w:cs="Times New Roman"/>
        </w:rPr>
        <w:t>mport</w:t>
      </w:r>
      <w:r w:rsidRPr="00275DEB">
        <w:rPr>
          <w:rFonts w:ascii="Times New Roman" w:hAnsi="Times New Roman" w:cs="Times New Roman"/>
        </w:rPr>
        <w:t>” node and import the</w:t>
      </w:r>
      <w:r w:rsidR="00741B3B" w:rsidRPr="00275DEB">
        <w:rPr>
          <w:rFonts w:ascii="Times New Roman" w:hAnsi="Times New Roman" w:cs="Times New Roman"/>
        </w:rPr>
        <w:t xml:space="preserve"> file “nonprof</w:t>
      </w:r>
      <w:r w:rsidRPr="00275DEB">
        <w:rPr>
          <w:rFonts w:ascii="Times New Roman" w:hAnsi="Times New Roman" w:cs="Times New Roman"/>
        </w:rPr>
        <w:t>it” in the Diagram. Then edit the v</w:t>
      </w:r>
      <w:r w:rsidR="00741B3B" w:rsidRPr="00275DEB">
        <w:rPr>
          <w:rFonts w:ascii="Times New Roman" w:hAnsi="Times New Roman" w:cs="Times New Roman"/>
        </w:rPr>
        <w:t xml:space="preserve">ariable property for </w:t>
      </w:r>
      <w:r w:rsidRPr="00275DEB">
        <w:rPr>
          <w:rFonts w:ascii="Times New Roman" w:hAnsi="Times New Roman" w:cs="Times New Roman"/>
        </w:rPr>
        <w:t>“</w:t>
      </w:r>
      <w:r w:rsidR="00741B3B" w:rsidRPr="00275DEB">
        <w:rPr>
          <w:rFonts w:ascii="Times New Roman" w:hAnsi="Times New Roman" w:cs="Times New Roman"/>
        </w:rPr>
        <w:t>Regression</w:t>
      </w:r>
      <w:r w:rsidRPr="00275DEB">
        <w:rPr>
          <w:rFonts w:ascii="Times New Roman" w:hAnsi="Times New Roman" w:cs="Times New Roman"/>
        </w:rPr>
        <w:t xml:space="preserve"> A</w:t>
      </w:r>
      <w:r w:rsidR="00741B3B" w:rsidRPr="00275DEB">
        <w:rPr>
          <w:rFonts w:ascii="Times New Roman" w:hAnsi="Times New Roman" w:cs="Times New Roman"/>
        </w:rPr>
        <w:t>lgorithm</w:t>
      </w:r>
      <w:r w:rsidRPr="00275DEB">
        <w:rPr>
          <w:rFonts w:ascii="Times New Roman" w:hAnsi="Times New Roman" w:cs="Times New Roman"/>
        </w:rPr>
        <w:t>s” initially by considering ‘damt’ variable as target variable.</w:t>
      </w:r>
      <w:r w:rsidR="00741B3B" w:rsidRPr="00275DEB">
        <w:rPr>
          <w:rFonts w:ascii="Times New Roman" w:hAnsi="Times New Roman" w:cs="Times New Roman"/>
        </w:rPr>
        <w:t xml:space="preserve"> </w:t>
      </w:r>
    </w:p>
    <w:p w14:paraId="04687046" w14:textId="77777777" w:rsidR="00741B3B" w:rsidRPr="00275DEB" w:rsidRDefault="00741B3B" w:rsidP="007B7EDE">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2D378CAA" wp14:editId="471C330B">
            <wp:extent cx="4673600" cy="2502608"/>
            <wp:effectExtent l="19050" t="0" r="0" b="0"/>
            <wp:docPr id="188703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31587" name="Picture 1" descr="A screenshot of a computer&#10;&#10;Description automatically generated"/>
                    <pic:cNvPicPr/>
                  </pic:nvPicPr>
                  <pic:blipFill>
                    <a:blip r:embed="rId33"/>
                    <a:stretch>
                      <a:fillRect/>
                    </a:stretch>
                  </pic:blipFill>
                  <pic:spPr>
                    <a:xfrm>
                      <a:off x="0" y="0"/>
                      <a:ext cx="4691376" cy="2512127"/>
                    </a:xfrm>
                    <a:prstGeom prst="rect">
                      <a:avLst/>
                    </a:prstGeom>
                  </pic:spPr>
                </pic:pic>
              </a:graphicData>
            </a:graphic>
          </wp:inline>
        </w:drawing>
      </w:r>
    </w:p>
    <w:p w14:paraId="35A7F0F1" w14:textId="77777777" w:rsidR="00741B3B" w:rsidRPr="00D45484" w:rsidRDefault="00741B3B" w:rsidP="007B66A5">
      <w:pPr>
        <w:spacing w:line="480" w:lineRule="auto"/>
        <w:jc w:val="both"/>
        <w:rPr>
          <w:rFonts w:ascii="Times New Roman" w:hAnsi="Times New Roman" w:cs="Times New Roman"/>
          <w:b/>
          <w:bCs/>
          <w:color w:val="1F497D" w:themeColor="text2"/>
          <w:u w:val="single"/>
        </w:rPr>
      </w:pPr>
      <w:r w:rsidRPr="00D45484">
        <w:rPr>
          <w:rFonts w:ascii="Times New Roman" w:hAnsi="Times New Roman" w:cs="Times New Roman"/>
          <w:b/>
          <w:bCs/>
          <w:color w:val="1F497D" w:themeColor="text2"/>
          <w:u w:val="single"/>
        </w:rPr>
        <w:lastRenderedPageBreak/>
        <w:t>Regression Algorithm 1 – Linear</w:t>
      </w:r>
      <w:r w:rsidR="00A30141" w:rsidRPr="00D45484">
        <w:rPr>
          <w:rFonts w:ascii="Times New Roman" w:hAnsi="Times New Roman" w:cs="Times New Roman"/>
          <w:b/>
          <w:bCs/>
          <w:color w:val="1F497D" w:themeColor="text2"/>
          <w:u w:val="single"/>
        </w:rPr>
        <w:t xml:space="preserve"> </w:t>
      </w:r>
      <w:r w:rsidRPr="00D45484">
        <w:rPr>
          <w:rFonts w:ascii="Times New Roman" w:hAnsi="Times New Roman" w:cs="Times New Roman"/>
          <w:b/>
          <w:bCs/>
          <w:color w:val="1F497D" w:themeColor="text2"/>
          <w:u w:val="single"/>
        </w:rPr>
        <w:t>Regression</w:t>
      </w:r>
      <w:r w:rsidR="007B7EDE" w:rsidRPr="00D45484">
        <w:rPr>
          <w:rFonts w:ascii="Times New Roman" w:hAnsi="Times New Roman" w:cs="Times New Roman"/>
          <w:b/>
          <w:bCs/>
          <w:color w:val="1F497D" w:themeColor="text2"/>
          <w:u w:val="single"/>
        </w:rPr>
        <w:t>:</w:t>
      </w:r>
    </w:p>
    <w:p w14:paraId="06D31A48" w14:textId="7BF108C9" w:rsidR="00741B3B" w:rsidRPr="00275DEB" w:rsidRDefault="00A30141" w:rsidP="007B66A5">
      <w:pPr>
        <w:spacing w:line="480" w:lineRule="auto"/>
        <w:jc w:val="both"/>
        <w:rPr>
          <w:rFonts w:ascii="Times New Roman" w:hAnsi="Times New Roman" w:cs="Times New Roman"/>
        </w:rPr>
      </w:pPr>
      <w:r w:rsidRPr="00275DEB">
        <w:rPr>
          <w:rFonts w:ascii="Times New Roman" w:hAnsi="Times New Roman" w:cs="Times New Roman"/>
        </w:rPr>
        <w:t>We have used</w:t>
      </w:r>
      <w:r w:rsidR="00741B3B" w:rsidRPr="00275DEB">
        <w:rPr>
          <w:rFonts w:ascii="Times New Roman" w:hAnsi="Times New Roman" w:cs="Times New Roman"/>
        </w:rPr>
        <w:t xml:space="preserve"> multiple linear regression stepwise </w:t>
      </w:r>
      <w:r w:rsidR="00D45484">
        <w:rPr>
          <w:rFonts w:ascii="Times New Roman" w:hAnsi="Times New Roman" w:cs="Times New Roman"/>
        </w:rPr>
        <w:t>approach</w:t>
      </w:r>
      <w:r w:rsidR="00741B3B" w:rsidRPr="00275DEB">
        <w:rPr>
          <w:rFonts w:ascii="Times New Roman" w:hAnsi="Times New Roman" w:cs="Times New Roman"/>
        </w:rPr>
        <w:t xml:space="preserve"> by selecting predictor variables that enter and stay in the model if they are at the set significant level.</w:t>
      </w:r>
    </w:p>
    <w:p w14:paraId="6BA3EFA1" w14:textId="77777777" w:rsidR="00741B3B" w:rsidRPr="00275DEB" w:rsidRDefault="00741B3B" w:rsidP="007B66A5">
      <w:pPr>
        <w:spacing w:after="0" w:line="480" w:lineRule="auto"/>
        <w:jc w:val="both"/>
        <w:rPr>
          <w:rFonts w:ascii="Times New Roman" w:hAnsi="Times New Roman" w:cs="Times New Roman"/>
        </w:rPr>
      </w:pPr>
      <w:r w:rsidRPr="00275DEB">
        <w:rPr>
          <w:rFonts w:ascii="Times New Roman" w:hAnsi="Times New Roman" w:cs="Times New Roman"/>
        </w:rPr>
        <w:t>Change the Linear Regression property as per below.</w:t>
      </w:r>
    </w:p>
    <w:p w14:paraId="0B2CEB87" w14:textId="68EAF862" w:rsidR="00741B3B" w:rsidRPr="00275DEB" w:rsidRDefault="00741B3B" w:rsidP="007B66A5">
      <w:pPr>
        <w:pStyle w:val="ListParagraph"/>
        <w:numPr>
          <w:ilvl w:val="0"/>
          <w:numId w:val="5"/>
        </w:numPr>
        <w:spacing w:after="0" w:line="480" w:lineRule="auto"/>
        <w:jc w:val="both"/>
        <w:rPr>
          <w:rFonts w:ascii="Times New Roman" w:hAnsi="Times New Roman" w:cs="Times New Roman"/>
        </w:rPr>
      </w:pPr>
      <w:r w:rsidRPr="00275DEB">
        <w:rPr>
          <w:rFonts w:ascii="Times New Roman" w:hAnsi="Times New Roman" w:cs="Times New Roman"/>
        </w:rPr>
        <w:t xml:space="preserve">Change </w:t>
      </w:r>
      <w:r w:rsidR="00D45484">
        <w:rPr>
          <w:rFonts w:ascii="Times New Roman" w:hAnsi="Times New Roman" w:cs="Times New Roman"/>
        </w:rPr>
        <w:t xml:space="preserve">the </w:t>
      </w:r>
      <w:r w:rsidRPr="00275DEB">
        <w:rPr>
          <w:rFonts w:ascii="Times New Roman" w:hAnsi="Times New Roman" w:cs="Times New Roman"/>
        </w:rPr>
        <w:t xml:space="preserve">Selection Model to “Stepwise”. </w:t>
      </w:r>
    </w:p>
    <w:p w14:paraId="55544D38" w14:textId="1947C110" w:rsidR="00741B3B" w:rsidRPr="00275DEB" w:rsidRDefault="00741B3B" w:rsidP="007B66A5">
      <w:pPr>
        <w:pStyle w:val="ListParagraph"/>
        <w:numPr>
          <w:ilvl w:val="0"/>
          <w:numId w:val="5"/>
        </w:numPr>
        <w:spacing w:after="0" w:line="480" w:lineRule="auto"/>
        <w:jc w:val="both"/>
        <w:rPr>
          <w:rFonts w:ascii="Times New Roman" w:hAnsi="Times New Roman" w:cs="Times New Roman"/>
        </w:rPr>
      </w:pPr>
      <w:r w:rsidRPr="00275DEB">
        <w:rPr>
          <w:rFonts w:ascii="Times New Roman" w:hAnsi="Times New Roman" w:cs="Times New Roman"/>
        </w:rPr>
        <w:t xml:space="preserve">Change Use Selection Defaults to “No” as we set </w:t>
      </w:r>
      <w:r w:rsidR="00D45484">
        <w:rPr>
          <w:rFonts w:ascii="Times New Roman" w:hAnsi="Times New Roman" w:cs="Times New Roman"/>
        </w:rPr>
        <w:t xml:space="preserve">the </w:t>
      </w:r>
      <w:r w:rsidRPr="00275DEB">
        <w:rPr>
          <w:rFonts w:ascii="Times New Roman" w:hAnsi="Times New Roman" w:cs="Times New Roman"/>
        </w:rPr>
        <w:t>Significance Level to 0.10.</w:t>
      </w:r>
    </w:p>
    <w:p w14:paraId="1E233982" w14:textId="77777777" w:rsidR="00741B3B" w:rsidRPr="00275DEB" w:rsidRDefault="00741B3B" w:rsidP="007B66A5">
      <w:pPr>
        <w:pStyle w:val="ListParagraph"/>
        <w:numPr>
          <w:ilvl w:val="0"/>
          <w:numId w:val="5"/>
        </w:numPr>
        <w:spacing w:after="0" w:line="480" w:lineRule="auto"/>
        <w:jc w:val="both"/>
        <w:rPr>
          <w:rFonts w:ascii="Times New Roman" w:hAnsi="Times New Roman" w:cs="Times New Roman"/>
        </w:rPr>
      </w:pPr>
      <w:r w:rsidRPr="00275DEB">
        <w:rPr>
          <w:rFonts w:ascii="Times New Roman" w:hAnsi="Times New Roman" w:cs="Times New Roman"/>
        </w:rPr>
        <w:t xml:space="preserve">Change the Maximum Number of Steps to “20”. </w:t>
      </w:r>
    </w:p>
    <w:p w14:paraId="4861F3BD" w14:textId="77777777" w:rsidR="00741B3B" w:rsidRPr="00275DEB" w:rsidRDefault="00741B3B" w:rsidP="00CB6FE6">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1FDF0C4F" wp14:editId="149CF4B0">
            <wp:extent cx="2896819" cy="1632298"/>
            <wp:effectExtent l="0" t="0" r="0" b="6350"/>
            <wp:docPr id="58765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52792" name="Picture 1" descr="A screenshot of a computer&#10;&#10;Description automatically generated"/>
                    <pic:cNvPicPr/>
                  </pic:nvPicPr>
                  <pic:blipFill rotWithShape="1">
                    <a:blip r:embed="rId34"/>
                    <a:srcRect t="-734" r="27972" b="25850"/>
                    <a:stretch/>
                  </pic:blipFill>
                  <pic:spPr bwMode="auto">
                    <a:xfrm>
                      <a:off x="0" y="0"/>
                      <a:ext cx="2902382" cy="1635433"/>
                    </a:xfrm>
                    <a:prstGeom prst="rect">
                      <a:avLst/>
                    </a:prstGeom>
                    <a:ln>
                      <a:noFill/>
                    </a:ln>
                    <a:extLst>
                      <a:ext uri="{53640926-AAD7-44D8-BBD7-CCE9431645EC}">
                        <a14:shadowObscured xmlns:a14="http://schemas.microsoft.com/office/drawing/2010/main"/>
                      </a:ext>
                    </a:extLst>
                  </pic:spPr>
                </pic:pic>
              </a:graphicData>
            </a:graphic>
          </wp:inline>
        </w:drawing>
      </w:r>
    </w:p>
    <w:p w14:paraId="70D06662"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Run the Linear Regression node and made a note of results.</w:t>
      </w:r>
    </w:p>
    <w:p w14:paraId="05F4BDCF" w14:textId="77777777" w:rsidR="00741B3B" w:rsidRPr="00275DEB" w:rsidRDefault="00741B3B" w:rsidP="00CB6FE6">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3DBB1AEB" wp14:editId="6E41AE14">
            <wp:extent cx="3792169" cy="2284872"/>
            <wp:effectExtent l="0" t="0" r="0" b="1270"/>
            <wp:docPr id="1474290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90084" name="Picture 1" descr="A screenshot of a computer&#10;&#10;Description automatically generated"/>
                    <pic:cNvPicPr/>
                  </pic:nvPicPr>
                  <pic:blipFill rotWithShape="1">
                    <a:blip r:embed="rId35"/>
                    <a:srcRect r="15915" b="6505"/>
                    <a:stretch/>
                  </pic:blipFill>
                  <pic:spPr bwMode="auto">
                    <a:xfrm>
                      <a:off x="0" y="0"/>
                      <a:ext cx="3800108" cy="2289656"/>
                    </a:xfrm>
                    <a:prstGeom prst="rect">
                      <a:avLst/>
                    </a:prstGeom>
                    <a:ln>
                      <a:noFill/>
                    </a:ln>
                    <a:extLst>
                      <a:ext uri="{53640926-AAD7-44D8-BBD7-CCE9431645EC}">
                        <a14:shadowObscured xmlns:a14="http://schemas.microsoft.com/office/drawing/2010/main"/>
                      </a:ext>
                    </a:extLst>
                  </pic:spPr>
                </pic:pic>
              </a:graphicData>
            </a:graphic>
          </wp:inline>
        </w:drawing>
      </w:r>
    </w:p>
    <w:p w14:paraId="19225996" w14:textId="6B603EC3" w:rsidR="00741B3B" w:rsidRPr="00275DEB" w:rsidRDefault="00741B3B" w:rsidP="00CB6FE6">
      <w:pPr>
        <w:spacing w:line="480" w:lineRule="auto"/>
        <w:jc w:val="center"/>
        <w:rPr>
          <w:rFonts w:ascii="Times New Roman" w:hAnsi="Times New Roman" w:cs="Times New Roman"/>
        </w:rPr>
      </w:pPr>
    </w:p>
    <w:p w14:paraId="55D3897C" w14:textId="77777777" w:rsidR="00A30141" w:rsidRPr="00275DEB" w:rsidRDefault="00741B3B" w:rsidP="007B66A5">
      <w:pPr>
        <w:spacing w:after="0" w:line="480" w:lineRule="auto"/>
        <w:jc w:val="both"/>
        <w:rPr>
          <w:rFonts w:ascii="Times New Roman" w:hAnsi="Times New Roman" w:cs="Times New Roman"/>
        </w:rPr>
      </w:pPr>
      <w:r w:rsidRPr="00275DEB">
        <w:rPr>
          <w:rFonts w:ascii="Times New Roman" w:hAnsi="Times New Roman" w:cs="Times New Roman"/>
        </w:rPr>
        <w:lastRenderedPageBreak/>
        <w:t>F</w:t>
      </w:r>
      <w:r w:rsidR="00A30141" w:rsidRPr="00275DEB">
        <w:rPr>
          <w:rFonts w:ascii="Times New Roman" w:hAnsi="Times New Roman" w:cs="Times New Roman"/>
        </w:rPr>
        <w:t>it Statistics table shows that if the t</w:t>
      </w:r>
      <w:r w:rsidRPr="00275DEB">
        <w:rPr>
          <w:rFonts w:ascii="Times New Roman" w:hAnsi="Times New Roman" w:cs="Times New Roman"/>
        </w:rPr>
        <w:t xml:space="preserve">arget variable </w:t>
      </w:r>
      <w:r w:rsidR="00A30141" w:rsidRPr="00275DEB">
        <w:rPr>
          <w:rFonts w:ascii="Times New Roman" w:hAnsi="Times New Roman" w:cs="Times New Roman"/>
        </w:rPr>
        <w:t>‘</w:t>
      </w:r>
      <w:r w:rsidRPr="00275DEB">
        <w:rPr>
          <w:rFonts w:ascii="Times New Roman" w:hAnsi="Times New Roman" w:cs="Times New Roman"/>
        </w:rPr>
        <w:t>damt</w:t>
      </w:r>
      <w:r w:rsidR="00A30141" w:rsidRPr="00275DEB">
        <w:rPr>
          <w:rFonts w:ascii="Times New Roman" w:hAnsi="Times New Roman" w:cs="Times New Roman"/>
        </w:rPr>
        <w:t>’</w:t>
      </w:r>
      <w:r w:rsidRPr="00275DEB">
        <w:rPr>
          <w:rFonts w:ascii="Times New Roman" w:hAnsi="Times New Roman" w:cs="Times New Roman"/>
        </w:rPr>
        <w:t xml:space="preserve"> is selected and if the test data is noticed then </w:t>
      </w:r>
      <w:r w:rsidR="00A30141" w:rsidRPr="00275DEB">
        <w:rPr>
          <w:rFonts w:ascii="Times New Roman" w:hAnsi="Times New Roman" w:cs="Times New Roman"/>
        </w:rPr>
        <w:t>we have</w:t>
      </w:r>
    </w:p>
    <w:p w14:paraId="2F4E4A84" w14:textId="77777777" w:rsidR="00741B3B" w:rsidRPr="00275DEB" w:rsidRDefault="00741B3B" w:rsidP="007B66A5">
      <w:pPr>
        <w:pStyle w:val="ListParagraph"/>
        <w:numPr>
          <w:ilvl w:val="0"/>
          <w:numId w:val="10"/>
        </w:numPr>
        <w:spacing w:after="0" w:line="480" w:lineRule="auto"/>
        <w:jc w:val="both"/>
        <w:rPr>
          <w:rFonts w:ascii="Times New Roman" w:hAnsi="Times New Roman" w:cs="Times New Roman"/>
        </w:rPr>
      </w:pPr>
      <w:r w:rsidRPr="00275DEB">
        <w:rPr>
          <w:rFonts w:ascii="Times New Roman" w:hAnsi="Times New Roman" w:cs="Times New Roman"/>
        </w:rPr>
        <w:t>Average Sq</w:t>
      </w:r>
      <w:r w:rsidR="00A30141" w:rsidRPr="00275DEB">
        <w:rPr>
          <w:rFonts w:ascii="Times New Roman" w:hAnsi="Times New Roman" w:cs="Times New Roman"/>
        </w:rPr>
        <w:t>uared Error is 26.51</w:t>
      </w:r>
    </w:p>
    <w:p w14:paraId="698D7614" w14:textId="77777777" w:rsidR="00A30141" w:rsidRPr="00275DEB" w:rsidRDefault="00A30141" w:rsidP="007B66A5">
      <w:pPr>
        <w:pStyle w:val="ListParagraph"/>
        <w:numPr>
          <w:ilvl w:val="0"/>
          <w:numId w:val="10"/>
        </w:numPr>
        <w:spacing w:after="0" w:line="480" w:lineRule="auto"/>
        <w:jc w:val="both"/>
        <w:rPr>
          <w:rFonts w:ascii="Times New Roman" w:hAnsi="Times New Roman" w:cs="Times New Roman"/>
        </w:rPr>
      </w:pPr>
      <w:r w:rsidRPr="00275DEB">
        <w:rPr>
          <w:rFonts w:ascii="Times New Roman" w:hAnsi="Times New Roman" w:cs="Times New Roman"/>
        </w:rPr>
        <w:t>Validation Average Squared Error is 27.94</w:t>
      </w:r>
    </w:p>
    <w:p w14:paraId="72F7CC15" w14:textId="77777777" w:rsidR="00A30141" w:rsidRDefault="00A30141" w:rsidP="007B66A5">
      <w:pPr>
        <w:pStyle w:val="ListParagraph"/>
        <w:numPr>
          <w:ilvl w:val="0"/>
          <w:numId w:val="10"/>
        </w:numPr>
        <w:spacing w:line="480" w:lineRule="auto"/>
        <w:jc w:val="both"/>
        <w:rPr>
          <w:rFonts w:ascii="Times New Roman" w:hAnsi="Times New Roman" w:cs="Times New Roman"/>
        </w:rPr>
      </w:pPr>
      <w:r w:rsidRPr="00275DEB">
        <w:rPr>
          <w:rFonts w:ascii="Times New Roman" w:hAnsi="Times New Roman" w:cs="Times New Roman"/>
        </w:rPr>
        <w:t xml:space="preserve">Train Average Squared Error is </w:t>
      </w:r>
      <w:r w:rsidR="00741B3B" w:rsidRPr="00275DEB">
        <w:rPr>
          <w:rFonts w:ascii="Times New Roman" w:hAnsi="Times New Roman" w:cs="Times New Roman"/>
        </w:rPr>
        <w:t>26.64</w:t>
      </w:r>
    </w:p>
    <w:p w14:paraId="59073F36" w14:textId="409209F1" w:rsidR="00D45484" w:rsidRPr="00275DEB" w:rsidRDefault="00D45484" w:rsidP="00D45484">
      <w:pPr>
        <w:pStyle w:val="ListParagraph"/>
        <w:spacing w:line="480" w:lineRule="auto"/>
        <w:jc w:val="both"/>
        <w:rPr>
          <w:rFonts w:ascii="Times New Roman" w:hAnsi="Times New Roman" w:cs="Times New Roman"/>
        </w:rPr>
      </w:pPr>
      <w:r w:rsidRPr="00275DEB">
        <w:rPr>
          <w:rFonts w:ascii="Times New Roman" w:hAnsi="Times New Roman" w:cs="Times New Roman"/>
          <w:noProof/>
        </w:rPr>
        <w:drawing>
          <wp:inline distT="0" distB="0" distL="0" distR="0" wp14:anchorId="3D9437AB" wp14:editId="3AC2605F">
            <wp:extent cx="4356960" cy="2304288"/>
            <wp:effectExtent l="0" t="0" r="5715" b="1270"/>
            <wp:docPr id="84577274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72748" name="Picture 1" descr="A screenshot of a computer"/>
                    <pic:cNvPicPr/>
                  </pic:nvPicPr>
                  <pic:blipFill rotWithShape="1">
                    <a:blip r:embed="rId36"/>
                    <a:srcRect r="56366" b="60418"/>
                    <a:stretch/>
                  </pic:blipFill>
                  <pic:spPr bwMode="auto">
                    <a:xfrm>
                      <a:off x="0" y="0"/>
                      <a:ext cx="4372247" cy="2312373"/>
                    </a:xfrm>
                    <a:prstGeom prst="rect">
                      <a:avLst/>
                    </a:prstGeom>
                    <a:ln>
                      <a:noFill/>
                    </a:ln>
                    <a:extLst>
                      <a:ext uri="{53640926-AAD7-44D8-BBD7-CCE9431645EC}">
                        <a14:shadowObscured xmlns:a14="http://schemas.microsoft.com/office/drawing/2010/main"/>
                      </a:ext>
                    </a:extLst>
                  </pic:spPr>
                </pic:pic>
              </a:graphicData>
            </a:graphic>
          </wp:inline>
        </w:drawing>
      </w:r>
    </w:p>
    <w:p w14:paraId="275D3445" w14:textId="77777777" w:rsidR="00741B3B" w:rsidRPr="00D45484" w:rsidRDefault="00741B3B" w:rsidP="007B66A5">
      <w:pPr>
        <w:spacing w:line="480" w:lineRule="auto"/>
        <w:jc w:val="both"/>
        <w:rPr>
          <w:rFonts w:ascii="Times New Roman" w:hAnsi="Times New Roman" w:cs="Times New Roman"/>
          <w:b/>
          <w:bCs/>
          <w:color w:val="1F497D" w:themeColor="text2"/>
          <w:u w:val="single"/>
        </w:rPr>
      </w:pPr>
      <w:r w:rsidRPr="00D45484">
        <w:rPr>
          <w:rFonts w:ascii="Times New Roman" w:hAnsi="Times New Roman" w:cs="Times New Roman"/>
          <w:b/>
          <w:bCs/>
          <w:color w:val="1F497D" w:themeColor="text2"/>
          <w:u w:val="single"/>
        </w:rPr>
        <w:t>Regression Algorithm 2 – Decision Tree</w:t>
      </w:r>
      <w:r w:rsidR="00CB6FE6" w:rsidRPr="00D45484">
        <w:rPr>
          <w:rFonts w:ascii="Times New Roman" w:hAnsi="Times New Roman" w:cs="Times New Roman"/>
          <w:b/>
          <w:bCs/>
          <w:color w:val="1F497D" w:themeColor="text2"/>
          <w:u w:val="single"/>
        </w:rPr>
        <w:t>:</w:t>
      </w:r>
    </w:p>
    <w:p w14:paraId="3DAB119C"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Created 2 decision Tree and Random Forest model to predict the data. </w:t>
      </w:r>
    </w:p>
    <w:p w14:paraId="66CF5FA4" w14:textId="77777777" w:rsidR="00741B3B" w:rsidRPr="00275DEB" w:rsidRDefault="00741B3B" w:rsidP="007B66A5">
      <w:pPr>
        <w:pStyle w:val="ListParagraph"/>
        <w:numPr>
          <w:ilvl w:val="0"/>
          <w:numId w:val="9"/>
        </w:numPr>
        <w:spacing w:after="160" w:line="480" w:lineRule="auto"/>
        <w:jc w:val="both"/>
        <w:rPr>
          <w:rFonts w:ascii="Times New Roman" w:hAnsi="Times New Roman" w:cs="Times New Roman"/>
        </w:rPr>
      </w:pPr>
      <w:r w:rsidRPr="00275DEB">
        <w:rPr>
          <w:rFonts w:ascii="Times New Roman" w:hAnsi="Times New Roman" w:cs="Times New Roman"/>
        </w:rPr>
        <w:t>6 Branch 20 Deep</w:t>
      </w:r>
    </w:p>
    <w:p w14:paraId="3C950BD7" w14:textId="77777777" w:rsidR="00741B3B" w:rsidRPr="00275DEB" w:rsidRDefault="00741B3B" w:rsidP="007B66A5">
      <w:pPr>
        <w:pStyle w:val="ListParagraph"/>
        <w:numPr>
          <w:ilvl w:val="0"/>
          <w:numId w:val="9"/>
        </w:numPr>
        <w:spacing w:after="160" w:line="480" w:lineRule="auto"/>
        <w:jc w:val="both"/>
        <w:rPr>
          <w:rFonts w:ascii="Times New Roman" w:hAnsi="Times New Roman" w:cs="Times New Roman"/>
        </w:rPr>
      </w:pPr>
      <w:r w:rsidRPr="00275DEB">
        <w:rPr>
          <w:rFonts w:ascii="Times New Roman" w:hAnsi="Times New Roman" w:cs="Times New Roman"/>
        </w:rPr>
        <w:t>3 Branch 10 Deep</w:t>
      </w:r>
    </w:p>
    <w:p w14:paraId="3CF41B36" w14:textId="77777777" w:rsidR="00741B3B" w:rsidRPr="00275DEB" w:rsidRDefault="00741B3B" w:rsidP="007B66A5">
      <w:pPr>
        <w:pStyle w:val="ListParagraph"/>
        <w:numPr>
          <w:ilvl w:val="0"/>
          <w:numId w:val="9"/>
        </w:numPr>
        <w:spacing w:after="160" w:line="480" w:lineRule="auto"/>
        <w:jc w:val="both"/>
        <w:rPr>
          <w:rFonts w:ascii="Times New Roman" w:hAnsi="Times New Roman" w:cs="Times New Roman"/>
        </w:rPr>
      </w:pPr>
      <w:r w:rsidRPr="00275DEB">
        <w:rPr>
          <w:rFonts w:ascii="Times New Roman" w:hAnsi="Times New Roman" w:cs="Times New Roman"/>
        </w:rPr>
        <w:t xml:space="preserve">HP Forest </w:t>
      </w:r>
    </w:p>
    <w:p w14:paraId="7BC4B3DD"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Then </w:t>
      </w:r>
      <w:r w:rsidR="00A30141" w:rsidRPr="00275DEB">
        <w:rPr>
          <w:rFonts w:ascii="Times New Roman" w:hAnsi="Times New Roman" w:cs="Times New Roman"/>
        </w:rPr>
        <w:t xml:space="preserve">we have </w:t>
      </w:r>
      <w:r w:rsidRPr="00275DEB">
        <w:rPr>
          <w:rFonts w:ascii="Times New Roman" w:hAnsi="Times New Roman" w:cs="Times New Roman"/>
        </w:rPr>
        <w:t xml:space="preserve">connected all 3 nodes to </w:t>
      </w:r>
      <w:r w:rsidR="00A30141" w:rsidRPr="00275DEB">
        <w:rPr>
          <w:rFonts w:ascii="Times New Roman" w:hAnsi="Times New Roman" w:cs="Times New Roman"/>
        </w:rPr>
        <w:t>“</w:t>
      </w:r>
      <w:r w:rsidRPr="00275DEB">
        <w:rPr>
          <w:rFonts w:ascii="Times New Roman" w:hAnsi="Times New Roman" w:cs="Times New Roman"/>
        </w:rPr>
        <w:t>Control Point</w:t>
      </w:r>
      <w:r w:rsidR="00A30141" w:rsidRPr="00275DEB">
        <w:rPr>
          <w:rFonts w:ascii="Times New Roman" w:hAnsi="Times New Roman" w:cs="Times New Roman"/>
        </w:rPr>
        <w:t>” node. This</w:t>
      </w:r>
      <w:r w:rsidRPr="00275DEB">
        <w:rPr>
          <w:rFonts w:ascii="Times New Roman" w:hAnsi="Times New Roman" w:cs="Times New Roman"/>
        </w:rPr>
        <w:t xml:space="preserve"> Control Point node allows for all</w:t>
      </w:r>
      <w:r w:rsidR="00A30141" w:rsidRPr="00275DEB">
        <w:rPr>
          <w:rFonts w:ascii="Times New Roman" w:hAnsi="Times New Roman" w:cs="Times New Roman"/>
        </w:rPr>
        <w:t xml:space="preserve"> the</w:t>
      </w:r>
      <w:r w:rsidRPr="00275DEB">
        <w:rPr>
          <w:rFonts w:ascii="Times New Roman" w:hAnsi="Times New Roman" w:cs="Times New Roman"/>
        </w:rPr>
        <w:t xml:space="preserve"> paths leading to that node to be run at the same time. Also control point can also simplify and reduce the connections between process flow steps that have multiple interconnected nodes.</w:t>
      </w:r>
    </w:p>
    <w:p w14:paraId="44352FE7" w14:textId="77777777" w:rsidR="00741B3B" w:rsidRPr="00275DEB" w:rsidRDefault="00741B3B" w:rsidP="007B66A5">
      <w:pPr>
        <w:spacing w:line="480" w:lineRule="auto"/>
        <w:jc w:val="both"/>
        <w:rPr>
          <w:rFonts w:ascii="Times New Roman" w:hAnsi="Times New Roman" w:cs="Times New Roman"/>
          <w:b/>
          <w:bCs/>
        </w:rPr>
      </w:pPr>
      <w:r w:rsidRPr="00275DEB">
        <w:rPr>
          <w:rFonts w:ascii="Times New Roman" w:hAnsi="Times New Roman" w:cs="Times New Roman"/>
          <w:noProof/>
        </w:rPr>
        <w:lastRenderedPageBreak/>
        <w:drawing>
          <wp:inline distT="0" distB="0" distL="0" distR="0" wp14:anchorId="2C415E6C" wp14:editId="62D01658">
            <wp:extent cx="5943600" cy="2284730"/>
            <wp:effectExtent l="0" t="0" r="0" b="1270"/>
            <wp:docPr id="106305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9735" name="Picture 1" descr="A screenshot of a computer&#10;&#10;Description automatically generated"/>
                    <pic:cNvPicPr/>
                  </pic:nvPicPr>
                  <pic:blipFill>
                    <a:blip r:embed="rId37"/>
                    <a:stretch>
                      <a:fillRect/>
                    </a:stretch>
                  </pic:blipFill>
                  <pic:spPr>
                    <a:xfrm>
                      <a:off x="0" y="0"/>
                      <a:ext cx="5943600" cy="2284730"/>
                    </a:xfrm>
                    <a:prstGeom prst="rect">
                      <a:avLst/>
                    </a:prstGeom>
                  </pic:spPr>
                </pic:pic>
              </a:graphicData>
            </a:graphic>
          </wp:inline>
        </w:drawing>
      </w:r>
    </w:p>
    <w:p w14:paraId="477B8C41" w14:textId="77777777" w:rsidR="00741B3B" w:rsidRPr="00275DEB" w:rsidRDefault="00741B3B" w:rsidP="007B66A5">
      <w:pPr>
        <w:spacing w:line="480" w:lineRule="auto"/>
        <w:jc w:val="both"/>
        <w:rPr>
          <w:rFonts w:ascii="Times New Roman" w:hAnsi="Times New Roman" w:cs="Times New Roman"/>
          <w:b/>
          <w:bCs/>
        </w:rPr>
      </w:pPr>
      <w:r w:rsidRPr="00275DEB">
        <w:rPr>
          <w:rFonts w:ascii="Times New Roman" w:hAnsi="Times New Roman" w:cs="Times New Roman"/>
          <w:b/>
          <w:bCs/>
        </w:rPr>
        <w:t>Result - Model Comparison</w:t>
      </w:r>
      <w:r w:rsidR="00CB6FE6" w:rsidRPr="00275DEB">
        <w:rPr>
          <w:rFonts w:ascii="Times New Roman" w:hAnsi="Times New Roman" w:cs="Times New Roman"/>
          <w:b/>
          <w:bCs/>
        </w:rPr>
        <w:t>:</w:t>
      </w:r>
    </w:p>
    <w:p w14:paraId="69C0838F"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Added Model Comparison node and set the Selection Statistic to </w:t>
      </w:r>
      <w:r w:rsidR="00A30141" w:rsidRPr="00275DEB">
        <w:rPr>
          <w:rFonts w:ascii="Times New Roman" w:hAnsi="Times New Roman" w:cs="Times New Roman"/>
        </w:rPr>
        <w:t>“</w:t>
      </w:r>
      <w:r w:rsidRPr="00275DEB">
        <w:rPr>
          <w:rFonts w:ascii="Times New Roman" w:hAnsi="Times New Roman" w:cs="Times New Roman"/>
        </w:rPr>
        <w:t>Average Squared Error</w:t>
      </w:r>
      <w:r w:rsidR="00A30141" w:rsidRPr="00275DEB">
        <w:rPr>
          <w:rFonts w:ascii="Times New Roman" w:hAnsi="Times New Roman" w:cs="Times New Roman"/>
        </w:rPr>
        <w:t>”</w:t>
      </w:r>
      <w:r w:rsidRPr="00275DEB">
        <w:rPr>
          <w:rFonts w:ascii="Times New Roman" w:hAnsi="Times New Roman" w:cs="Times New Roman"/>
        </w:rPr>
        <w:t xml:space="preserve">. </w:t>
      </w:r>
      <w:r w:rsidR="00A30141" w:rsidRPr="00275DEB">
        <w:rPr>
          <w:rFonts w:ascii="Times New Roman" w:hAnsi="Times New Roman" w:cs="Times New Roman"/>
        </w:rPr>
        <w:t>Then c</w:t>
      </w:r>
      <w:r w:rsidRPr="00275DEB">
        <w:rPr>
          <w:rFonts w:ascii="Times New Roman" w:hAnsi="Times New Roman" w:cs="Times New Roman"/>
        </w:rPr>
        <w:t>hange Selection Table to Test as we need comparison needs to be done on Test data.</w:t>
      </w:r>
    </w:p>
    <w:p w14:paraId="1983FF03" w14:textId="77777777" w:rsidR="00741B3B" w:rsidRPr="00275DEB" w:rsidRDefault="00741B3B" w:rsidP="007B66A5">
      <w:pPr>
        <w:spacing w:line="480" w:lineRule="auto"/>
        <w:jc w:val="both"/>
        <w:rPr>
          <w:rFonts w:ascii="Times New Roman" w:hAnsi="Times New Roman" w:cs="Times New Roman"/>
          <w:bCs/>
        </w:rPr>
      </w:pPr>
      <w:r w:rsidRPr="00275DEB">
        <w:rPr>
          <w:rFonts w:ascii="Times New Roman" w:hAnsi="Times New Roman" w:cs="Times New Roman"/>
        </w:rPr>
        <w:t xml:space="preserve">Below Fit Statistics show that Random Forest is the preferred model as it has the </w:t>
      </w:r>
      <w:r w:rsidRPr="00275DEB">
        <w:rPr>
          <w:rFonts w:ascii="Times New Roman" w:hAnsi="Times New Roman" w:cs="Times New Roman"/>
          <w:b/>
          <w:bCs/>
        </w:rPr>
        <w:t>lowest Average Squared Error on Validation data which is 22.8059.</w:t>
      </w:r>
      <w:r w:rsidR="007B66A5" w:rsidRPr="00275DEB">
        <w:rPr>
          <w:rFonts w:ascii="Times New Roman" w:hAnsi="Times New Roman" w:cs="Times New Roman"/>
          <w:b/>
          <w:bCs/>
        </w:rPr>
        <w:t xml:space="preserve"> </w:t>
      </w:r>
      <w:r w:rsidR="007B66A5" w:rsidRPr="00275DEB">
        <w:rPr>
          <w:rFonts w:ascii="Times New Roman" w:hAnsi="Times New Roman" w:cs="Times New Roman"/>
          <w:bCs/>
        </w:rPr>
        <w:t xml:space="preserve">Next, if we look into the </w:t>
      </w:r>
      <w:r w:rsidRPr="00275DEB">
        <w:rPr>
          <w:rFonts w:ascii="Times New Roman" w:hAnsi="Times New Roman" w:cs="Times New Roman"/>
        </w:rPr>
        <w:t>Train</w:t>
      </w:r>
      <w:r w:rsidR="007B66A5" w:rsidRPr="00275DEB">
        <w:rPr>
          <w:rFonts w:ascii="Times New Roman" w:hAnsi="Times New Roman" w:cs="Times New Roman"/>
        </w:rPr>
        <w:t xml:space="preserve"> Average Squared Error: 19.6962.</w:t>
      </w:r>
    </w:p>
    <w:p w14:paraId="1ED57877" w14:textId="3AF86E9A" w:rsidR="00741B3B" w:rsidRPr="00275DEB" w:rsidRDefault="00741B3B" w:rsidP="00CB6FE6">
      <w:pPr>
        <w:spacing w:line="480" w:lineRule="auto"/>
        <w:jc w:val="center"/>
        <w:rPr>
          <w:rFonts w:ascii="Times New Roman" w:hAnsi="Times New Roman" w:cs="Times New Roman"/>
          <w:b/>
          <w:bCs/>
        </w:rPr>
      </w:pPr>
      <w:r w:rsidRPr="00275DEB">
        <w:rPr>
          <w:rFonts w:ascii="Times New Roman" w:hAnsi="Times New Roman" w:cs="Times New Roman"/>
          <w:noProof/>
        </w:rPr>
        <w:drawing>
          <wp:inline distT="0" distB="0" distL="0" distR="0" wp14:anchorId="63F62840" wp14:editId="757309DF">
            <wp:extent cx="2490450" cy="2782614"/>
            <wp:effectExtent l="0" t="0" r="5715" b="0"/>
            <wp:docPr id="1528430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30177" name="Picture 1" descr="A screenshot of a computer&#10;&#10;Description automatically generated"/>
                    <pic:cNvPicPr/>
                  </pic:nvPicPr>
                  <pic:blipFill rotWithShape="1">
                    <a:blip r:embed="rId38"/>
                    <a:srcRect r="58090" b="13585"/>
                    <a:stretch/>
                  </pic:blipFill>
                  <pic:spPr bwMode="auto">
                    <a:xfrm>
                      <a:off x="0" y="0"/>
                      <a:ext cx="2490952" cy="2783175"/>
                    </a:xfrm>
                    <a:prstGeom prst="rect">
                      <a:avLst/>
                    </a:prstGeom>
                    <a:ln>
                      <a:noFill/>
                    </a:ln>
                    <a:extLst>
                      <a:ext uri="{53640926-AAD7-44D8-BBD7-CCE9431645EC}">
                        <a14:shadowObscured xmlns:a14="http://schemas.microsoft.com/office/drawing/2010/main"/>
                      </a:ext>
                    </a:extLst>
                  </pic:spPr>
                </pic:pic>
              </a:graphicData>
            </a:graphic>
          </wp:inline>
        </w:drawing>
      </w:r>
      <w:r w:rsidRPr="00275DEB">
        <w:rPr>
          <w:rFonts w:ascii="Times New Roman" w:hAnsi="Times New Roman" w:cs="Times New Roman"/>
          <w:noProof/>
        </w:rPr>
        <w:drawing>
          <wp:inline distT="0" distB="0" distL="0" distR="0" wp14:anchorId="594E9C0F" wp14:editId="5A3AA530">
            <wp:extent cx="2660045" cy="2702534"/>
            <wp:effectExtent l="0" t="0" r="6985" b="3175"/>
            <wp:docPr id="159611109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1090" name="Picture 1" descr="A screenshot of a computer"/>
                    <pic:cNvPicPr/>
                  </pic:nvPicPr>
                  <pic:blipFill rotWithShape="1">
                    <a:blip r:embed="rId39"/>
                    <a:srcRect l="-329" t="12401" r="59465" b="9457"/>
                    <a:stretch/>
                  </pic:blipFill>
                  <pic:spPr bwMode="auto">
                    <a:xfrm>
                      <a:off x="0" y="0"/>
                      <a:ext cx="2681581" cy="2724414"/>
                    </a:xfrm>
                    <a:prstGeom prst="rect">
                      <a:avLst/>
                    </a:prstGeom>
                    <a:ln>
                      <a:noFill/>
                    </a:ln>
                    <a:extLst>
                      <a:ext uri="{53640926-AAD7-44D8-BBD7-CCE9431645EC}">
                        <a14:shadowObscured xmlns:a14="http://schemas.microsoft.com/office/drawing/2010/main"/>
                      </a:ext>
                    </a:extLst>
                  </pic:spPr>
                </pic:pic>
              </a:graphicData>
            </a:graphic>
          </wp:inline>
        </w:drawing>
      </w:r>
    </w:p>
    <w:p w14:paraId="2D591960" w14:textId="77777777" w:rsidR="00D45484" w:rsidRDefault="00D45484" w:rsidP="007B66A5">
      <w:pPr>
        <w:spacing w:line="480" w:lineRule="auto"/>
        <w:jc w:val="both"/>
        <w:rPr>
          <w:rFonts w:ascii="Times New Roman" w:hAnsi="Times New Roman" w:cs="Times New Roman"/>
          <w:b/>
          <w:bCs/>
          <w:color w:val="000000" w:themeColor="text1"/>
          <w:u w:val="single"/>
        </w:rPr>
      </w:pPr>
    </w:p>
    <w:p w14:paraId="7E7B1CCE" w14:textId="16E01382" w:rsidR="00741B3B" w:rsidRPr="00D45484" w:rsidRDefault="00741B3B" w:rsidP="007B66A5">
      <w:pPr>
        <w:spacing w:line="480" w:lineRule="auto"/>
        <w:jc w:val="both"/>
        <w:rPr>
          <w:rFonts w:ascii="Times New Roman" w:hAnsi="Times New Roman" w:cs="Times New Roman"/>
          <w:b/>
          <w:bCs/>
          <w:color w:val="1F497D" w:themeColor="text2"/>
          <w:u w:val="single"/>
        </w:rPr>
      </w:pPr>
      <w:r w:rsidRPr="00D45484">
        <w:rPr>
          <w:rFonts w:ascii="Times New Roman" w:hAnsi="Times New Roman" w:cs="Times New Roman"/>
          <w:b/>
          <w:bCs/>
          <w:color w:val="1F497D" w:themeColor="text2"/>
          <w:u w:val="single"/>
        </w:rPr>
        <w:lastRenderedPageBreak/>
        <w:t>Regression Algorithm 3 – KNN</w:t>
      </w:r>
      <w:r w:rsidR="00CB6FE6" w:rsidRPr="00D45484">
        <w:rPr>
          <w:rFonts w:ascii="Times New Roman" w:hAnsi="Times New Roman" w:cs="Times New Roman"/>
          <w:b/>
          <w:bCs/>
          <w:color w:val="1F497D" w:themeColor="text2"/>
          <w:u w:val="single"/>
        </w:rPr>
        <w:t>:</w:t>
      </w:r>
    </w:p>
    <w:p w14:paraId="540D1826"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As mentioned earlier, normalization and standardization are required on the data for KNN model before running the algorithm.  Therefore, we will connect </w:t>
      </w:r>
      <w:r w:rsidR="007B66A5" w:rsidRPr="00275DEB">
        <w:rPr>
          <w:rFonts w:ascii="Times New Roman" w:hAnsi="Times New Roman" w:cs="Times New Roman"/>
        </w:rPr>
        <w:t>MBR node to t</w:t>
      </w:r>
      <w:r w:rsidRPr="00275DEB">
        <w:rPr>
          <w:rFonts w:ascii="Times New Roman" w:hAnsi="Times New Roman" w:cs="Times New Roman"/>
        </w:rPr>
        <w:t xml:space="preserve">ransform variable. In Transform variable already all the internal variables are range standardized. </w:t>
      </w:r>
    </w:p>
    <w:p w14:paraId="156459D3"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Dragged 10 MBR node from Model menu to check the best nearest distance model. The number of neighbors is set to 2 for MBR =1 and then it raised by 1 for each node. MBR=10 has 11 as number of neighbors value. Then Run model comparison. </w:t>
      </w:r>
    </w:p>
    <w:p w14:paraId="45D6BC55" w14:textId="77777777" w:rsidR="00741B3B" w:rsidRPr="00275DEB" w:rsidRDefault="00741B3B" w:rsidP="00CB6FE6">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38C6FE36" wp14:editId="21BFA319">
            <wp:extent cx="2446940" cy="1463040"/>
            <wp:effectExtent l="0" t="0" r="0" b="3810"/>
            <wp:docPr id="202074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108" name="Picture 1" descr="A screenshot of a computer&#10;&#10;Description automatically generated"/>
                    <pic:cNvPicPr/>
                  </pic:nvPicPr>
                  <pic:blipFill rotWithShape="1">
                    <a:blip r:embed="rId40"/>
                    <a:srcRect l="23617" t="44234" r="23740"/>
                    <a:stretch/>
                  </pic:blipFill>
                  <pic:spPr bwMode="auto">
                    <a:xfrm>
                      <a:off x="0" y="0"/>
                      <a:ext cx="2452220" cy="1466197"/>
                    </a:xfrm>
                    <a:prstGeom prst="rect">
                      <a:avLst/>
                    </a:prstGeom>
                    <a:ln>
                      <a:noFill/>
                    </a:ln>
                    <a:extLst>
                      <a:ext uri="{53640926-AAD7-44D8-BBD7-CCE9431645EC}">
                        <a14:shadowObscured xmlns:a14="http://schemas.microsoft.com/office/drawing/2010/main"/>
                      </a:ext>
                    </a:extLst>
                  </pic:spPr>
                </pic:pic>
              </a:graphicData>
            </a:graphic>
          </wp:inline>
        </w:drawing>
      </w:r>
    </w:p>
    <w:p w14:paraId="5A03EA0F"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Based on the output</w:t>
      </w:r>
      <w:r w:rsidR="007B66A5" w:rsidRPr="00275DEB">
        <w:rPr>
          <w:rFonts w:ascii="Times New Roman" w:hAnsi="Times New Roman" w:cs="Times New Roman"/>
        </w:rPr>
        <w:t xml:space="preserve"> provided, the optimal k value consists of</w:t>
      </w:r>
      <w:r w:rsidRPr="00275DEB">
        <w:rPr>
          <w:rFonts w:ascii="Times New Roman" w:hAnsi="Times New Roman" w:cs="Times New Roman"/>
        </w:rPr>
        <w:t xml:space="preserve"> 9. The Average Squared Error is coming as 32.8495 on the node MBR=9 on the Validation data which is better than any other MBR nodes</w:t>
      </w:r>
      <w:r w:rsidR="007B66A5" w:rsidRPr="00275DEB">
        <w:rPr>
          <w:rFonts w:ascii="Times New Roman" w:hAnsi="Times New Roman" w:cs="Times New Roman"/>
        </w:rPr>
        <w:t xml:space="preserve"> and we have </w:t>
      </w:r>
      <w:r w:rsidRPr="00275DEB">
        <w:rPr>
          <w:rFonts w:ascii="Times New Roman" w:hAnsi="Times New Roman" w:cs="Times New Roman"/>
        </w:rPr>
        <w:t>Train Average Squared Error: 24.9234</w:t>
      </w:r>
      <w:r w:rsidR="007B66A5" w:rsidRPr="00275DEB">
        <w:rPr>
          <w:rFonts w:ascii="Times New Roman" w:hAnsi="Times New Roman" w:cs="Times New Roman"/>
        </w:rPr>
        <w:t>.</w:t>
      </w:r>
    </w:p>
    <w:p w14:paraId="633731D7" w14:textId="77777777" w:rsidR="00741B3B" w:rsidRPr="00275DEB" w:rsidRDefault="00741B3B" w:rsidP="00CB6FE6">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0C6E9EC0" wp14:editId="6E382F82">
            <wp:extent cx="1977890" cy="2443277"/>
            <wp:effectExtent l="0" t="0" r="3810" b="0"/>
            <wp:docPr id="1278573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73479" name="Picture 1" descr="A screenshot of a computer&#10;&#10;Description automatically generated"/>
                    <pic:cNvPicPr/>
                  </pic:nvPicPr>
                  <pic:blipFill rotWithShape="1">
                    <a:blip r:embed="rId41"/>
                    <a:srcRect r="63293" b="16321"/>
                    <a:stretch/>
                  </pic:blipFill>
                  <pic:spPr bwMode="auto">
                    <a:xfrm>
                      <a:off x="0" y="0"/>
                      <a:ext cx="1978390" cy="2443895"/>
                    </a:xfrm>
                    <a:prstGeom prst="rect">
                      <a:avLst/>
                    </a:prstGeom>
                    <a:ln>
                      <a:noFill/>
                    </a:ln>
                    <a:extLst>
                      <a:ext uri="{53640926-AAD7-44D8-BBD7-CCE9431645EC}">
                        <a14:shadowObscured xmlns:a14="http://schemas.microsoft.com/office/drawing/2010/main"/>
                      </a:ext>
                    </a:extLst>
                  </pic:spPr>
                </pic:pic>
              </a:graphicData>
            </a:graphic>
          </wp:inline>
        </w:drawing>
      </w:r>
    </w:p>
    <w:p w14:paraId="577FF0A0" w14:textId="77777777" w:rsidR="00741B3B" w:rsidRPr="00D45484" w:rsidRDefault="00741B3B" w:rsidP="007B66A5">
      <w:pPr>
        <w:spacing w:line="480" w:lineRule="auto"/>
        <w:jc w:val="both"/>
        <w:rPr>
          <w:rFonts w:ascii="Times New Roman" w:hAnsi="Times New Roman" w:cs="Times New Roman"/>
          <w:b/>
          <w:bCs/>
          <w:color w:val="1F497D" w:themeColor="text2"/>
          <w:u w:val="single"/>
        </w:rPr>
      </w:pPr>
      <w:r w:rsidRPr="00D45484">
        <w:rPr>
          <w:rFonts w:ascii="Times New Roman" w:hAnsi="Times New Roman" w:cs="Times New Roman"/>
          <w:b/>
          <w:bCs/>
          <w:color w:val="1F497D" w:themeColor="text2"/>
          <w:u w:val="single"/>
        </w:rPr>
        <w:lastRenderedPageBreak/>
        <w:t>Evaluation</w:t>
      </w:r>
      <w:r w:rsidR="00CB6FE6" w:rsidRPr="00D45484">
        <w:rPr>
          <w:rFonts w:ascii="Times New Roman" w:hAnsi="Times New Roman" w:cs="Times New Roman"/>
          <w:b/>
          <w:bCs/>
          <w:color w:val="1F497D" w:themeColor="text2"/>
          <w:u w:val="single"/>
        </w:rPr>
        <w:t xml:space="preserve"> for Regression Models:</w:t>
      </w:r>
    </w:p>
    <w:p w14:paraId="623F1D10"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As we have the result of all the models then let’s evaluate the model using Model Comparison node.  </w:t>
      </w:r>
      <w:r w:rsidR="007B66A5" w:rsidRPr="00275DEB">
        <w:rPr>
          <w:rFonts w:ascii="Times New Roman" w:hAnsi="Times New Roman" w:cs="Times New Roman"/>
        </w:rPr>
        <w:t>We have p</w:t>
      </w:r>
      <w:r w:rsidRPr="00275DEB">
        <w:rPr>
          <w:rFonts w:ascii="Times New Roman" w:hAnsi="Times New Roman" w:cs="Times New Roman"/>
        </w:rPr>
        <w:t xml:space="preserve">erformed </w:t>
      </w:r>
      <w:r w:rsidR="007B66A5" w:rsidRPr="00275DEB">
        <w:rPr>
          <w:rFonts w:ascii="Times New Roman" w:hAnsi="Times New Roman" w:cs="Times New Roman"/>
        </w:rPr>
        <w:t>“</w:t>
      </w:r>
      <w:r w:rsidRPr="00275DEB">
        <w:rPr>
          <w:rFonts w:ascii="Times New Roman" w:hAnsi="Times New Roman" w:cs="Times New Roman"/>
        </w:rPr>
        <w:t>Model Comparison</w:t>
      </w:r>
      <w:r w:rsidR="007B66A5" w:rsidRPr="00275DEB">
        <w:rPr>
          <w:rFonts w:ascii="Times New Roman" w:hAnsi="Times New Roman" w:cs="Times New Roman"/>
        </w:rPr>
        <w:t>”</w:t>
      </w:r>
      <w:r w:rsidRPr="00275DEB">
        <w:rPr>
          <w:rFonts w:ascii="Times New Roman" w:hAnsi="Times New Roman" w:cs="Times New Roman"/>
        </w:rPr>
        <w:t xml:space="preserve"> on Test data with all the Average Squared Error algorithms decision tree, linear regression and KNN. </w:t>
      </w:r>
    </w:p>
    <w:p w14:paraId="2A4AE114" w14:textId="77777777" w:rsidR="00741B3B" w:rsidRPr="00275DEB" w:rsidRDefault="00741B3B" w:rsidP="00CB6FE6">
      <w:pPr>
        <w:spacing w:line="480" w:lineRule="auto"/>
        <w:jc w:val="center"/>
        <w:rPr>
          <w:rFonts w:ascii="Times New Roman" w:hAnsi="Times New Roman" w:cs="Times New Roman"/>
          <w:b/>
          <w:bCs/>
        </w:rPr>
      </w:pPr>
      <w:r w:rsidRPr="00275DEB">
        <w:rPr>
          <w:rFonts w:ascii="Times New Roman" w:hAnsi="Times New Roman" w:cs="Times New Roman"/>
          <w:noProof/>
        </w:rPr>
        <w:drawing>
          <wp:inline distT="0" distB="0" distL="0" distR="0" wp14:anchorId="704089E1" wp14:editId="76F666E9">
            <wp:extent cx="3919993" cy="2573517"/>
            <wp:effectExtent l="0" t="0" r="4445" b="0"/>
            <wp:docPr id="333479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79574" name="Picture 1" descr="A screenshot of a computer&#10;&#10;Description automatically generated"/>
                    <pic:cNvPicPr/>
                  </pic:nvPicPr>
                  <pic:blipFill rotWithShape="1">
                    <a:blip r:embed="rId42" cstate="print"/>
                    <a:srcRect r="19072"/>
                    <a:stretch/>
                  </pic:blipFill>
                  <pic:spPr bwMode="auto">
                    <a:xfrm>
                      <a:off x="0" y="0"/>
                      <a:ext cx="3923867" cy="2576060"/>
                    </a:xfrm>
                    <a:prstGeom prst="rect">
                      <a:avLst/>
                    </a:prstGeom>
                    <a:ln>
                      <a:noFill/>
                    </a:ln>
                    <a:extLst>
                      <a:ext uri="{53640926-AAD7-44D8-BBD7-CCE9431645EC}">
                        <a14:shadowObscured xmlns:a14="http://schemas.microsoft.com/office/drawing/2010/main"/>
                      </a:ext>
                    </a:extLst>
                  </pic:spPr>
                </pic:pic>
              </a:graphicData>
            </a:graphic>
          </wp:inline>
        </w:drawing>
      </w:r>
    </w:p>
    <w:p w14:paraId="15A9962F" w14:textId="77777777" w:rsidR="00741B3B" w:rsidRPr="00275DEB" w:rsidRDefault="00741B3B" w:rsidP="007B66A5">
      <w:pPr>
        <w:spacing w:line="480" w:lineRule="auto"/>
        <w:jc w:val="both"/>
        <w:rPr>
          <w:rFonts w:ascii="Times New Roman" w:hAnsi="Times New Roman" w:cs="Times New Roman"/>
          <w:bCs/>
        </w:rPr>
      </w:pPr>
      <w:r w:rsidRPr="00275DEB">
        <w:rPr>
          <w:rFonts w:ascii="Times New Roman" w:hAnsi="Times New Roman" w:cs="Times New Roman"/>
          <w:bCs/>
        </w:rPr>
        <w:t>Below fit statistics show that Random Forest is preferred model for regression because it has lowest Average Squared Error = 22.0451 on Test data.</w:t>
      </w:r>
    </w:p>
    <w:p w14:paraId="25F33B5A" w14:textId="77777777" w:rsidR="00741B3B" w:rsidRPr="00275DEB" w:rsidRDefault="00741B3B" w:rsidP="00CB6FE6">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65D6E151" wp14:editId="7F8ED72F">
            <wp:extent cx="4792133" cy="2708910"/>
            <wp:effectExtent l="0" t="0" r="8890" b="0"/>
            <wp:docPr id="485603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03534" name="Picture 1" descr="A screenshot of a computer&#10;&#10;Description automatically generated"/>
                    <pic:cNvPicPr/>
                  </pic:nvPicPr>
                  <pic:blipFill rotWithShape="1">
                    <a:blip r:embed="rId43"/>
                    <a:srcRect l="2706" t="14211" r="16661"/>
                    <a:stretch/>
                  </pic:blipFill>
                  <pic:spPr bwMode="auto">
                    <a:xfrm>
                      <a:off x="0" y="0"/>
                      <a:ext cx="4792512" cy="2709124"/>
                    </a:xfrm>
                    <a:prstGeom prst="rect">
                      <a:avLst/>
                    </a:prstGeom>
                    <a:ln>
                      <a:noFill/>
                    </a:ln>
                    <a:extLst>
                      <a:ext uri="{53640926-AAD7-44D8-BBD7-CCE9431645EC}">
                        <a14:shadowObscured xmlns:a14="http://schemas.microsoft.com/office/drawing/2010/main"/>
                      </a:ext>
                    </a:extLst>
                  </pic:spPr>
                </pic:pic>
              </a:graphicData>
            </a:graphic>
          </wp:inline>
        </w:drawing>
      </w:r>
    </w:p>
    <w:p w14:paraId="01C58D19" w14:textId="2AA66F18" w:rsidR="000A2DB8" w:rsidRPr="00275DEB" w:rsidRDefault="000A2DB8" w:rsidP="000A2DB8">
      <w:pPr>
        <w:spacing w:line="480" w:lineRule="auto"/>
        <w:jc w:val="both"/>
        <w:rPr>
          <w:rFonts w:ascii="Times New Roman" w:hAnsi="Times New Roman" w:cs="Times New Roman"/>
          <w:b/>
          <w:bCs/>
          <w:color w:val="000000" w:themeColor="text1"/>
          <w:u w:val="single"/>
        </w:rPr>
      </w:pPr>
      <w:r w:rsidRPr="00275DEB">
        <w:rPr>
          <w:rFonts w:ascii="Times New Roman" w:hAnsi="Times New Roman" w:cs="Times New Roman"/>
          <w:b/>
          <w:bCs/>
          <w:color w:val="000000" w:themeColor="text1"/>
          <w:u w:val="single"/>
        </w:rPr>
        <w:lastRenderedPageBreak/>
        <w:t>Rev</w:t>
      </w:r>
      <w:r w:rsidR="00D45484">
        <w:rPr>
          <w:rFonts w:ascii="Times New Roman" w:hAnsi="Times New Roman" w:cs="Times New Roman"/>
          <w:b/>
          <w:bCs/>
          <w:color w:val="000000" w:themeColor="text1"/>
          <w:u w:val="single"/>
        </w:rPr>
        <w:t>isiting</w:t>
      </w:r>
      <w:r w:rsidRPr="00275DEB">
        <w:rPr>
          <w:rFonts w:ascii="Times New Roman" w:hAnsi="Times New Roman" w:cs="Times New Roman"/>
          <w:b/>
          <w:bCs/>
          <w:color w:val="000000" w:themeColor="text1"/>
          <w:u w:val="single"/>
        </w:rPr>
        <w:t xml:space="preserve"> Business Objective</w:t>
      </w:r>
    </w:p>
    <w:p w14:paraId="12C2B1DB" w14:textId="69094FA3" w:rsidR="000A2DB8" w:rsidRPr="00275DEB" w:rsidRDefault="000A2DB8" w:rsidP="000A2DB8">
      <w:pPr>
        <w:spacing w:line="480" w:lineRule="auto"/>
        <w:jc w:val="both"/>
        <w:rPr>
          <w:rFonts w:ascii="Times New Roman" w:hAnsi="Times New Roman" w:cs="Times New Roman"/>
          <w:bCs/>
        </w:rPr>
      </w:pPr>
      <w:r w:rsidRPr="00275DEB">
        <w:rPr>
          <w:rFonts w:ascii="Times New Roman" w:hAnsi="Times New Roman" w:cs="Times New Roman"/>
          <w:bCs/>
        </w:rPr>
        <w:t xml:space="preserve">With implementing various Regression algorithms, we came up with a robust classification algorithm which is a Decision Tree-Random Forest. This model will predict the damt variable with lowest Average Squared Error = 22.0451. It is not cost-effective to mail everyone because the expected profit from each mailing is 14.50 x 10% – 2 = -$0.55. Therefore, we trained the model with trained data, validated it validation data, and tested the results on Test data. There is no high variance between Train, Validation, and Test data so there is no overfitting issue. </w:t>
      </w:r>
    </w:p>
    <w:p w14:paraId="7F38C0F6" w14:textId="77777777" w:rsidR="00741B3B" w:rsidRPr="00D45484" w:rsidRDefault="00741B3B" w:rsidP="007B66A5">
      <w:pPr>
        <w:spacing w:line="480" w:lineRule="auto"/>
        <w:jc w:val="both"/>
        <w:rPr>
          <w:rFonts w:ascii="Times New Roman" w:hAnsi="Times New Roman" w:cs="Times New Roman"/>
          <w:b/>
          <w:bCs/>
          <w:color w:val="1F497D" w:themeColor="text2"/>
          <w:u w:val="single"/>
        </w:rPr>
      </w:pPr>
      <w:r w:rsidRPr="00D45484">
        <w:rPr>
          <w:rFonts w:ascii="Times New Roman" w:hAnsi="Times New Roman" w:cs="Times New Roman"/>
          <w:b/>
          <w:bCs/>
          <w:color w:val="1F497D" w:themeColor="text2"/>
          <w:u w:val="single"/>
        </w:rPr>
        <w:t>Deployment and Score New Data</w:t>
      </w:r>
      <w:r w:rsidR="00CB6FE6" w:rsidRPr="00D45484">
        <w:rPr>
          <w:rFonts w:ascii="Times New Roman" w:hAnsi="Times New Roman" w:cs="Times New Roman"/>
          <w:b/>
          <w:bCs/>
          <w:color w:val="1F497D" w:themeColor="text2"/>
          <w:u w:val="single"/>
        </w:rPr>
        <w:t xml:space="preserve"> for Regression Models:</w:t>
      </w:r>
    </w:p>
    <w:p w14:paraId="3F4F9255" w14:textId="77777777"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Model evaluation shows that Random Forest is the better model to predict the </w:t>
      </w:r>
      <w:r w:rsidR="007B66A5" w:rsidRPr="00275DEB">
        <w:rPr>
          <w:rFonts w:ascii="Times New Roman" w:hAnsi="Times New Roman" w:cs="Times New Roman"/>
        </w:rPr>
        <w:t>“</w:t>
      </w:r>
      <w:r w:rsidRPr="00275DEB">
        <w:rPr>
          <w:rFonts w:ascii="Times New Roman" w:hAnsi="Times New Roman" w:cs="Times New Roman"/>
        </w:rPr>
        <w:t>damt</w:t>
      </w:r>
      <w:r w:rsidR="007B66A5" w:rsidRPr="00275DEB">
        <w:rPr>
          <w:rFonts w:ascii="Times New Roman" w:hAnsi="Times New Roman" w:cs="Times New Roman"/>
        </w:rPr>
        <w:t>”</w:t>
      </w:r>
      <w:r w:rsidRPr="00275DEB">
        <w:rPr>
          <w:rFonts w:ascii="Times New Roman" w:hAnsi="Times New Roman" w:cs="Times New Roman"/>
        </w:rPr>
        <w:t xml:space="preserve"> variables on score data. Added Score node in the diagram and imported “nonprofit_score” excel to classify </w:t>
      </w:r>
      <w:r w:rsidR="007B66A5" w:rsidRPr="00275DEB">
        <w:rPr>
          <w:rFonts w:ascii="Times New Roman" w:hAnsi="Times New Roman" w:cs="Times New Roman"/>
        </w:rPr>
        <w:t>‘</w:t>
      </w:r>
      <w:r w:rsidRPr="00275DEB">
        <w:rPr>
          <w:rFonts w:ascii="Times New Roman" w:hAnsi="Times New Roman" w:cs="Times New Roman"/>
        </w:rPr>
        <w:t>damt</w:t>
      </w:r>
      <w:r w:rsidR="007B66A5" w:rsidRPr="00275DEB">
        <w:rPr>
          <w:rFonts w:ascii="Times New Roman" w:hAnsi="Times New Roman" w:cs="Times New Roman"/>
        </w:rPr>
        <w:t>’</w:t>
      </w:r>
      <w:r w:rsidRPr="00275DEB">
        <w:rPr>
          <w:rFonts w:ascii="Times New Roman" w:hAnsi="Times New Roman" w:cs="Times New Roman"/>
        </w:rPr>
        <w:t xml:space="preserve"> variable with regression model. </w:t>
      </w:r>
    </w:p>
    <w:p w14:paraId="6AAD8F2F" w14:textId="77777777" w:rsidR="00741B3B" w:rsidRPr="00275DEB" w:rsidRDefault="00741B3B" w:rsidP="00CB6FE6">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25E22275" wp14:editId="6F50AA0F">
            <wp:extent cx="4788502" cy="2544147"/>
            <wp:effectExtent l="19050" t="0" r="0" b="0"/>
            <wp:docPr id="140476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79574" name="Picture 1" descr="A screenshot of a computer&#10;&#10;Description automatically generated"/>
                    <pic:cNvPicPr/>
                  </pic:nvPicPr>
                  <pic:blipFill>
                    <a:blip r:embed="rId44" cstate="print"/>
                    <a:stretch>
                      <a:fillRect/>
                    </a:stretch>
                  </pic:blipFill>
                  <pic:spPr>
                    <a:xfrm>
                      <a:off x="0" y="0"/>
                      <a:ext cx="4793833" cy="2546979"/>
                    </a:xfrm>
                    <a:prstGeom prst="rect">
                      <a:avLst/>
                    </a:prstGeom>
                  </pic:spPr>
                </pic:pic>
              </a:graphicData>
            </a:graphic>
          </wp:inline>
        </w:drawing>
      </w:r>
    </w:p>
    <w:p w14:paraId="32672B16" w14:textId="77777777" w:rsidR="00D45484" w:rsidRDefault="00D45484" w:rsidP="007B66A5">
      <w:pPr>
        <w:spacing w:line="480" w:lineRule="auto"/>
        <w:jc w:val="both"/>
        <w:rPr>
          <w:rFonts w:ascii="Times New Roman" w:hAnsi="Times New Roman" w:cs="Times New Roman"/>
        </w:rPr>
      </w:pPr>
    </w:p>
    <w:p w14:paraId="272E3DBA" w14:textId="77777777" w:rsidR="00D45484" w:rsidRDefault="00D45484" w:rsidP="007B66A5">
      <w:pPr>
        <w:spacing w:line="480" w:lineRule="auto"/>
        <w:jc w:val="both"/>
        <w:rPr>
          <w:rFonts w:ascii="Times New Roman" w:hAnsi="Times New Roman" w:cs="Times New Roman"/>
        </w:rPr>
      </w:pPr>
    </w:p>
    <w:p w14:paraId="1F5AE2C8" w14:textId="6AEBC7E3" w:rsidR="00741B3B" w:rsidRPr="00275DEB" w:rsidRDefault="007B66A5" w:rsidP="007B66A5">
      <w:pPr>
        <w:spacing w:line="480" w:lineRule="auto"/>
        <w:jc w:val="both"/>
        <w:rPr>
          <w:rFonts w:ascii="Times New Roman" w:hAnsi="Times New Roman" w:cs="Times New Roman"/>
        </w:rPr>
      </w:pPr>
      <w:r w:rsidRPr="00275DEB">
        <w:rPr>
          <w:rFonts w:ascii="Times New Roman" w:hAnsi="Times New Roman" w:cs="Times New Roman"/>
        </w:rPr>
        <w:lastRenderedPageBreak/>
        <w:t>Ma</w:t>
      </w:r>
      <w:r w:rsidR="00D45484">
        <w:rPr>
          <w:rFonts w:ascii="Times New Roman" w:hAnsi="Times New Roman" w:cs="Times New Roman"/>
        </w:rPr>
        <w:t>d</w:t>
      </w:r>
      <w:r w:rsidRPr="00275DEB">
        <w:rPr>
          <w:rFonts w:ascii="Times New Roman" w:hAnsi="Times New Roman" w:cs="Times New Roman"/>
        </w:rPr>
        <w:t>e</w:t>
      </w:r>
      <w:r w:rsidR="00741B3B" w:rsidRPr="00275DEB">
        <w:rPr>
          <w:rFonts w:ascii="Times New Roman" w:hAnsi="Times New Roman" w:cs="Times New Roman"/>
        </w:rPr>
        <w:t xml:space="preserve"> a note of the Score Data results. Noted that Random Forest model considered </w:t>
      </w:r>
      <w:r w:rsidRPr="00275DEB">
        <w:rPr>
          <w:rFonts w:ascii="Times New Roman" w:hAnsi="Times New Roman" w:cs="Times New Roman"/>
        </w:rPr>
        <w:t>evaluating</w:t>
      </w:r>
      <w:r w:rsidR="00741B3B" w:rsidRPr="00275DEB">
        <w:rPr>
          <w:rFonts w:ascii="Times New Roman" w:hAnsi="Times New Roman" w:cs="Times New Roman"/>
        </w:rPr>
        <w:t xml:space="preserve"> the Score data. This model was considered as preferred model to predict the data.</w:t>
      </w:r>
    </w:p>
    <w:p w14:paraId="7CBACAED" w14:textId="77777777" w:rsidR="00741B3B" w:rsidRPr="00275DEB" w:rsidRDefault="00741B3B" w:rsidP="00CB6FE6">
      <w:pPr>
        <w:spacing w:line="480" w:lineRule="auto"/>
        <w:jc w:val="center"/>
        <w:rPr>
          <w:rFonts w:ascii="Times New Roman" w:hAnsi="Times New Roman" w:cs="Times New Roman"/>
          <w:b/>
          <w:bCs/>
        </w:rPr>
      </w:pPr>
      <w:r w:rsidRPr="00275DEB">
        <w:rPr>
          <w:rFonts w:ascii="Times New Roman" w:hAnsi="Times New Roman" w:cs="Times New Roman"/>
          <w:noProof/>
        </w:rPr>
        <w:drawing>
          <wp:inline distT="0" distB="0" distL="0" distR="0" wp14:anchorId="0498ED33" wp14:editId="7190FD2A">
            <wp:extent cx="4377385" cy="925985"/>
            <wp:effectExtent l="0" t="0" r="4445" b="7620"/>
            <wp:docPr id="132282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22329" name="Picture 1" descr="A screenshot of a computer&#10;&#10;Description automatically generated"/>
                    <pic:cNvPicPr/>
                  </pic:nvPicPr>
                  <pic:blipFill rotWithShape="1">
                    <a:blip r:embed="rId45"/>
                    <a:srcRect r="16522" b="66763"/>
                    <a:stretch/>
                  </pic:blipFill>
                  <pic:spPr bwMode="auto">
                    <a:xfrm>
                      <a:off x="0" y="0"/>
                      <a:ext cx="4395352" cy="929786"/>
                    </a:xfrm>
                    <a:prstGeom prst="rect">
                      <a:avLst/>
                    </a:prstGeom>
                    <a:ln>
                      <a:noFill/>
                    </a:ln>
                    <a:extLst>
                      <a:ext uri="{53640926-AAD7-44D8-BBD7-CCE9431645EC}">
                        <a14:shadowObscured xmlns:a14="http://schemas.microsoft.com/office/drawing/2010/main"/>
                      </a:ext>
                    </a:extLst>
                  </pic:spPr>
                </pic:pic>
              </a:graphicData>
            </a:graphic>
          </wp:inline>
        </w:drawing>
      </w:r>
      <w:r w:rsidRPr="00275DEB">
        <w:rPr>
          <w:rFonts w:ascii="Times New Roman" w:hAnsi="Times New Roman" w:cs="Times New Roman"/>
          <w:b/>
          <w:bCs/>
          <w:noProof/>
        </w:rPr>
        <w:drawing>
          <wp:inline distT="0" distB="0" distL="0" distR="0" wp14:anchorId="4DB6F796" wp14:editId="59AE0566">
            <wp:extent cx="1719072" cy="2924474"/>
            <wp:effectExtent l="0" t="0" r="0" b="9525"/>
            <wp:docPr id="14677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0976" name="Picture 1" descr="A screenshot of a computer&#10;&#10;Description automatically generated"/>
                    <pic:cNvPicPr/>
                  </pic:nvPicPr>
                  <pic:blipFill rotWithShape="1">
                    <a:blip r:embed="rId46"/>
                    <a:srcRect t="-271" r="66946"/>
                    <a:stretch/>
                  </pic:blipFill>
                  <pic:spPr bwMode="auto">
                    <a:xfrm>
                      <a:off x="0" y="0"/>
                      <a:ext cx="1722587" cy="2930454"/>
                    </a:xfrm>
                    <a:prstGeom prst="rect">
                      <a:avLst/>
                    </a:prstGeom>
                    <a:ln>
                      <a:noFill/>
                    </a:ln>
                    <a:extLst>
                      <a:ext uri="{53640926-AAD7-44D8-BBD7-CCE9431645EC}">
                        <a14:shadowObscured xmlns:a14="http://schemas.microsoft.com/office/drawing/2010/main"/>
                      </a:ext>
                    </a:extLst>
                  </pic:spPr>
                </pic:pic>
              </a:graphicData>
            </a:graphic>
          </wp:inline>
        </w:drawing>
      </w:r>
    </w:p>
    <w:p w14:paraId="2507CFC0" w14:textId="71BAFD70"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Let’s export score data in </w:t>
      </w:r>
      <w:r w:rsidR="00D45484">
        <w:rPr>
          <w:rFonts w:ascii="Times New Roman" w:hAnsi="Times New Roman" w:cs="Times New Roman"/>
        </w:rPr>
        <w:t>Excel</w:t>
      </w:r>
      <w:r w:rsidRPr="00275DEB">
        <w:rPr>
          <w:rFonts w:ascii="Times New Roman" w:hAnsi="Times New Roman" w:cs="Times New Roman"/>
        </w:rPr>
        <w:t xml:space="preserve"> for further analysis.</w:t>
      </w:r>
    </w:p>
    <w:p w14:paraId="37B9B0B9" w14:textId="488F338D" w:rsidR="00741B3B" w:rsidRPr="00275DEB" w:rsidRDefault="00741B3B" w:rsidP="007B66A5">
      <w:pPr>
        <w:spacing w:line="480" w:lineRule="auto"/>
        <w:jc w:val="both"/>
        <w:rPr>
          <w:rFonts w:ascii="Times New Roman" w:hAnsi="Times New Roman" w:cs="Times New Roman"/>
        </w:rPr>
      </w:pPr>
      <w:r w:rsidRPr="00275DEB">
        <w:rPr>
          <w:rFonts w:ascii="Times New Roman" w:hAnsi="Times New Roman" w:cs="Times New Roman"/>
        </w:rPr>
        <w:t xml:space="preserve">Explore the test data and </w:t>
      </w:r>
      <w:r w:rsidR="00D45484">
        <w:rPr>
          <w:rFonts w:ascii="Times New Roman" w:hAnsi="Times New Roman" w:cs="Times New Roman"/>
        </w:rPr>
        <w:t>confirmed</w:t>
      </w:r>
      <w:r w:rsidRPr="00275DEB">
        <w:rPr>
          <w:rFonts w:ascii="Times New Roman" w:hAnsi="Times New Roman" w:cs="Times New Roman"/>
        </w:rPr>
        <w:t xml:space="preserve"> that prediction column is added by the model.  Then right clicked on the data and extracted the Score prediction in excel.</w:t>
      </w:r>
    </w:p>
    <w:p w14:paraId="7D2A6F9C" w14:textId="6C8703B2" w:rsidR="00167F94" w:rsidRPr="00275DEB" w:rsidRDefault="00741B3B" w:rsidP="00167F94">
      <w:pPr>
        <w:spacing w:line="480" w:lineRule="auto"/>
        <w:jc w:val="center"/>
        <w:rPr>
          <w:rFonts w:ascii="Times New Roman" w:hAnsi="Times New Roman" w:cs="Times New Roman"/>
        </w:rPr>
      </w:pPr>
      <w:r w:rsidRPr="00275DEB">
        <w:rPr>
          <w:rFonts w:ascii="Times New Roman" w:hAnsi="Times New Roman" w:cs="Times New Roman"/>
          <w:noProof/>
        </w:rPr>
        <w:drawing>
          <wp:inline distT="0" distB="0" distL="0" distR="0" wp14:anchorId="16618D74" wp14:editId="6996B417">
            <wp:extent cx="4120741" cy="1583055"/>
            <wp:effectExtent l="0" t="0" r="0" b="0"/>
            <wp:docPr id="159217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6427" name="Picture 1" descr="A screenshot of a computer&#10;&#10;Description automatically generated"/>
                    <pic:cNvPicPr/>
                  </pic:nvPicPr>
                  <pic:blipFill>
                    <a:blip r:embed="rId47"/>
                    <a:stretch>
                      <a:fillRect/>
                    </a:stretch>
                  </pic:blipFill>
                  <pic:spPr>
                    <a:xfrm>
                      <a:off x="0" y="0"/>
                      <a:ext cx="4133052" cy="1587784"/>
                    </a:xfrm>
                    <a:prstGeom prst="rect">
                      <a:avLst/>
                    </a:prstGeom>
                  </pic:spPr>
                </pic:pic>
              </a:graphicData>
            </a:graphic>
          </wp:inline>
        </w:drawing>
      </w:r>
    </w:p>
    <w:p w14:paraId="7442B14F" w14:textId="77777777" w:rsidR="00A43F2A" w:rsidRPr="00275DEB" w:rsidRDefault="00A43F2A" w:rsidP="00A43F2A">
      <w:pPr>
        <w:spacing w:line="480" w:lineRule="auto"/>
        <w:jc w:val="both"/>
        <w:rPr>
          <w:rFonts w:ascii="Times New Roman" w:hAnsi="Times New Roman" w:cs="Times New Roman"/>
          <w:b/>
          <w:bCs/>
        </w:rPr>
      </w:pPr>
      <w:r w:rsidRPr="00275DEB">
        <w:rPr>
          <w:rFonts w:ascii="Times New Roman" w:hAnsi="Times New Roman" w:cs="Times New Roman"/>
          <w:b/>
          <w:bCs/>
        </w:rPr>
        <w:lastRenderedPageBreak/>
        <w:t>Business Insight and Applying the Findings</w:t>
      </w:r>
    </w:p>
    <w:p w14:paraId="7BC8E2D9" w14:textId="4DE3071B" w:rsidR="00243CCD" w:rsidRPr="00275DEB" w:rsidRDefault="00BC61C4" w:rsidP="00167F94">
      <w:pPr>
        <w:spacing w:line="480" w:lineRule="auto"/>
        <w:rPr>
          <w:rFonts w:ascii="Times New Roman" w:hAnsi="Times New Roman" w:cs="Times New Roman"/>
          <w:b/>
          <w:bCs/>
        </w:rPr>
      </w:pPr>
      <w:r w:rsidRPr="00275DEB">
        <w:rPr>
          <w:rFonts w:ascii="Times New Roman" w:hAnsi="Times New Roman" w:cs="Times New Roman"/>
          <w:b/>
          <w:bCs/>
        </w:rPr>
        <w:t>Pro</w:t>
      </w:r>
      <w:r w:rsidR="00E527D1" w:rsidRPr="00275DEB">
        <w:rPr>
          <w:rFonts w:ascii="Times New Roman" w:hAnsi="Times New Roman" w:cs="Times New Roman"/>
          <w:b/>
          <w:bCs/>
        </w:rPr>
        <w:t>fit calculatio</w:t>
      </w:r>
      <w:r w:rsidR="00243CCD" w:rsidRPr="00275DEB">
        <w:rPr>
          <w:rFonts w:ascii="Times New Roman" w:hAnsi="Times New Roman" w:cs="Times New Roman"/>
          <w:b/>
          <w:bCs/>
        </w:rPr>
        <w:t>n</w:t>
      </w:r>
    </w:p>
    <w:p w14:paraId="7D9B84EF" w14:textId="77777777" w:rsidR="00EE364C" w:rsidRPr="00275DEB" w:rsidRDefault="00EE364C" w:rsidP="00EE364C">
      <w:pPr>
        <w:spacing w:line="480" w:lineRule="auto"/>
        <w:rPr>
          <w:rFonts w:ascii="Times New Roman" w:hAnsi="Times New Roman" w:cs="Times New Roman"/>
        </w:rPr>
      </w:pPr>
      <w:r w:rsidRPr="00275DEB">
        <w:rPr>
          <w:rFonts w:ascii="Times New Roman" w:hAnsi="Times New Roman" w:cs="Times New Roman"/>
        </w:rPr>
        <w:t xml:space="preserve">The calculation of the Final Profit is determined by using the 446 donors from the classification model and multiplying by the mailing cost of $ 2.00. Giving us the total mailing expense cost of   $ 892. </w:t>
      </w:r>
    </w:p>
    <w:p w14:paraId="22F63F4A" w14:textId="77777777" w:rsidR="00EE364C" w:rsidRPr="00275DEB" w:rsidRDefault="00EE364C" w:rsidP="00EE364C">
      <w:pPr>
        <w:spacing w:line="480" w:lineRule="auto"/>
        <w:jc w:val="both"/>
        <w:rPr>
          <w:rFonts w:ascii="Times New Roman" w:hAnsi="Times New Roman" w:cs="Times New Roman"/>
        </w:rPr>
      </w:pPr>
      <w:r w:rsidRPr="00275DEB">
        <w:rPr>
          <w:rFonts w:ascii="Times New Roman" w:hAnsi="Times New Roman" w:cs="Times New Roman"/>
        </w:rPr>
        <w:t>Identified cost $892 = Identified donors 446 * $2 mailing cost</w:t>
      </w:r>
    </w:p>
    <w:p w14:paraId="48F6BA91" w14:textId="71736F9C" w:rsidR="00EE364C" w:rsidRPr="00275DEB" w:rsidRDefault="00EE364C" w:rsidP="00EE364C">
      <w:pPr>
        <w:spacing w:line="480" w:lineRule="auto"/>
        <w:rPr>
          <w:rFonts w:ascii="Times New Roman" w:hAnsi="Times New Roman" w:cs="Times New Roman"/>
        </w:rPr>
      </w:pPr>
      <w:r w:rsidRPr="00275DEB">
        <w:rPr>
          <w:rFonts w:ascii="Times New Roman" w:hAnsi="Times New Roman" w:cs="Times New Roman"/>
        </w:rPr>
        <w:t xml:space="preserve">Then used </w:t>
      </w:r>
      <w:r w:rsidR="00692AED" w:rsidRPr="00275DEB">
        <w:rPr>
          <w:rFonts w:ascii="Times New Roman" w:hAnsi="Times New Roman" w:cs="Times New Roman"/>
        </w:rPr>
        <w:t>a r</w:t>
      </w:r>
      <w:r w:rsidRPr="00275DEB">
        <w:rPr>
          <w:rFonts w:ascii="Times New Roman" w:hAnsi="Times New Roman" w:cs="Times New Roman"/>
        </w:rPr>
        <w:t>egression model to get the predicted damt</w:t>
      </w:r>
      <w:r w:rsidR="00692AED" w:rsidRPr="00275DEB">
        <w:rPr>
          <w:rFonts w:ascii="Times New Roman" w:hAnsi="Times New Roman" w:cs="Times New Roman"/>
        </w:rPr>
        <w:t xml:space="preserve"> of 446 donors</w:t>
      </w:r>
      <w:r w:rsidRPr="00275DEB">
        <w:rPr>
          <w:rFonts w:ascii="Times New Roman" w:hAnsi="Times New Roman" w:cs="Times New Roman"/>
        </w:rPr>
        <w:t xml:space="preserve">. </w:t>
      </w:r>
      <w:r w:rsidR="00692AED" w:rsidRPr="00275DEB">
        <w:rPr>
          <w:rFonts w:ascii="Times New Roman" w:hAnsi="Times New Roman" w:cs="Times New Roman"/>
        </w:rPr>
        <w:t>The below</w:t>
      </w:r>
      <w:r w:rsidRPr="00275DEB">
        <w:rPr>
          <w:rFonts w:ascii="Times New Roman" w:hAnsi="Times New Roman" w:cs="Times New Roman"/>
        </w:rPr>
        <w:t xml:space="preserve"> table shows that 446 donors will donate $4445.58 amount.</w:t>
      </w:r>
    </w:p>
    <w:tbl>
      <w:tblPr>
        <w:tblW w:w="6320" w:type="dxa"/>
        <w:tblLook w:val="04A0" w:firstRow="1" w:lastRow="0" w:firstColumn="1" w:lastColumn="0" w:noHBand="0" w:noVBand="1"/>
      </w:tblPr>
      <w:tblGrid>
        <w:gridCol w:w="1710"/>
        <w:gridCol w:w="990"/>
        <w:gridCol w:w="3620"/>
      </w:tblGrid>
      <w:tr w:rsidR="00EE364C" w:rsidRPr="00EE364C" w14:paraId="629E432E" w14:textId="77777777" w:rsidTr="00692AED">
        <w:trPr>
          <w:trHeight w:val="290"/>
        </w:trPr>
        <w:tc>
          <w:tcPr>
            <w:tcW w:w="1710" w:type="dxa"/>
            <w:tcBorders>
              <w:top w:val="nil"/>
              <w:left w:val="nil"/>
              <w:bottom w:val="single" w:sz="4" w:space="0" w:color="44B3E1"/>
              <w:right w:val="nil"/>
            </w:tcBorders>
            <w:shd w:val="clear" w:color="C0E6F5" w:fill="C0E6F5"/>
            <w:noWrap/>
            <w:vAlign w:val="bottom"/>
            <w:hideMark/>
          </w:tcPr>
          <w:p w14:paraId="1250A4E0" w14:textId="77777777" w:rsidR="00EE364C" w:rsidRPr="00EE364C" w:rsidRDefault="00EE364C" w:rsidP="00EE364C">
            <w:pPr>
              <w:spacing w:after="0" w:line="240" w:lineRule="auto"/>
              <w:rPr>
                <w:rFonts w:ascii="Times New Roman" w:eastAsia="Times New Roman" w:hAnsi="Times New Roman" w:cs="Times New Roman"/>
                <w:b/>
                <w:bCs/>
                <w:color w:val="000000"/>
              </w:rPr>
            </w:pPr>
            <w:r w:rsidRPr="00EE364C">
              <w:rPr>
                <w:rFonts w:ascii="Times New Roman" w:eastAsia="Times New Roman" w:hAnsi="Times New Roman" w:cs="Times New Roman"/>
                <w:b/>
                <w:bCs/>
                <w:color w:val="000000"/>
              </w:rPr>
              <w:t>Row Labels</w:t>
            </w:r>
          </w:p>
        </w:tc>
        <w:tc>
          <w:tcPr>
            <w:tcW w:w="990" w:type="dxa"/>
            <w:tcBorders>
              <w:top w:val="nil"/>
              <w:left w:val="nil"/>
              <w:bottom w:val="single" w:sz="4" w:space="0" w:color="44B3E1"/>
              <w:right w:val="nil"/>
            </w:tcBorders>
            <w:shd w:val="clear" w:color="C0E6F5" w:fill="C0E6F5"/>
            <w:noWrap/>
            <w:vAlign w:val="bottom"/>
            <w:hideMark/>
          </w:tcPr>
          <w:p w14:paraId="3AD1DEEC" w14:textId="004C4D39" w:rsidR="00EE364C" w:rsidRPr="00EE364C" w:rsidRDefault="00EE364C" w:rsidP="00EE364C">
            <w:pPr>
              <w:spacing w:after="0" w:line="240" w:lineRule="auto"/>
              <w:rPr>
                <w:rFonts w:ascii="Times New Roman" w:eastAsia="Times New Roman" w:hAnsi="Times New Roman" w:cs="Times New Roman"/>
                <w:b/>
                <w:bCs/>
                <w:color w:val="000000"/>
              </w:rPr>
            </w:pPr>
            <w:r w:rsidRPr="00275DEB">
              <w:rPr>
                <w:rFonts w:ascii="Times New Roman" w:eastAsia="Times New Roman" w:hAnsi="Times New Roman" w:cs="Times New Roman"/>
                <w:b/>
                <w:bCs/>
                <w:color w:val="000000"/>
              </w:rPr>
              <w:t>Count</w:t>
            </w:r>
          </w:p>
        </w:tc>
        <w:tc>
          <w:tcPr>
            <w:tcW w:w="3620" w:type="dxa"/>
            <w:tcBorders>
              <w:top w:val="nil"/>
              <w:left w:val="nil"/>
              <w:bottom w:val="single" w:sz="4" w:space="0" w:color="44B3E1"/>
              <w:right w:val="nil"/>
            </w:tcBorders>
            <w:shd w:val="clear" w:color="C0E6F5" w:fill="C0E6F5"/>
            <w:noWrap/>
            <w:vAlign w:val="bottom"/>
            <w:hideMark/>
          </w:tcPr>
          <w:p w14:paraId="2061CA65" w14:textId="622A74C0" w:rsidR="00EE364C" w:rsidRPr="00EE364C" w:rsidRDefault="00EE364C" w:rsidP="00EE364C">
            <w:pPr>
              <w:spacing w:after="0" w:line="240" w:lineRule="auto"/>
              <w:rPr>
                <w:rFonts w:ascii="Times New Roman" w:eastAsia="Times New Roman" w:hAnsi="Times New Roman" w:cs="Times New Roman"/>
                <w:b/>
                <w:bCs/>
                <w:color w:val="000000"/>
              </w:rPr>
            </w:pPr>
            <w:r w:rsidRPr="00275DEB">
              <w:rPr>
                <w:rFonts w:ascii="Times New Roman" w:eastAsia="Times New Roman" w:hAnsi="Times New Roman" w:cs="Times New Roman"/>
                <w:b/>
                <w:bCs/>
                <w:color w:val="000000"/>
              </w:rPr>
              <w:t>Predicted damt by regression model</w:t>
            </w:r>
          </w:p>
        </w:tc>
      </w:tr>
      <w:tr w:rsidR="00EE364C" w:rsidRPr="00EE364C" w14:paraId="3D55220C" w14:textId="77777777" w:rsidTr="00692AED">
        <w:trPr>
          <w:trHeight w:val="290"/>
        </w:trPr>
        <w:tc>
          <w:tcPr>
            <w:tcW w:w="1710" w:type="dxa"/>
            <w:tcBorders>
              <w:top w:val="nil"/>
              <w:left w:val="nil"/>
              <w:bottom w:val="nil"/>
              <w:right w:val="nil"/>
            </w:tcBorders>
            <w:shd w:val="clear" w:color="auto" w:fill="auto"/>
            <w:noWrap/>
            <w:vAlign w:val="bottom"/>
            <w:hideMark/>
          </w:tcPr>
          <w:p w14:paraId="6C842848" w14:textId="29DE960A" w:rsidR="00EE364C" w:rsidRPr="00EE364C" w:rsidRDefault="00EE364C" w:rsidP="00EE364C">
            <w:pPr>
              <w:spacing w:after="0" w:line="240" w:lineRule="auto"/>
              <w:rPr>
                <w:rFonts w:ascii="Times New Roman" w:eastAsia="Times New Roman" w:hAnsi="Times New Roman" w:cs="Times New Roman"/>
                <w:color w:val="000000"/>
              </w:rPr>
            </w:pPr>
            <w:r w:rsidRPr="00EE364C">
              <w:rPr>
                <w:rFonts w:ascii="Times New Roman" w:eastAsia="Times New Roman" w:hAnsi="Times New Roman" w:cs="Times New Roman"/>
                <w:color w:val="000000"/>
              </w:rPr>
              <w:t>0</w:t>
            </w:r>
            <w:r w:rsidRPr="00275DEB">
              <w:rPr>
                <w:rFonts w:ascii="Times New Roman" w:eastAsia="Times New Roman" w:hAnsi="Times New Roman" w:cs="Times New Roman"/>
                <w:color w:val="000000"/>
              </w:rPr>
              <w:t xml:space="preserve"> – Non Donor</w:t>
            </w:r>
          </w:p>
        </w:tc>
        <w:tc>
          <w:tcPr>
            <w:tcW w:w="990" w:type="dxa"/>
            <w:tcBorders>
              <w:top w:val="nil"/>
              <w:left w:val="nil"/>
              <w:bottom w:val="nil"/>
              <w:right w:val="nil"/>
            </w:tcBorders>
            <w:shd w:val="clear" w:color="auto" w:fill="auto"/>
            <w:noWrap/>
            <w:vAlign w:val="bottom"/>
            <w:hideMark/>
          </w:tcPr>
          <w:p w14:paraId="250A3391" w14:textId="77777777" w:rsidR="00EE364C" w:rsidRPr="00EE364C" w:rsidRDefault="00EE364C" w:rsidP="00EE364C">
            <w:pPr>
              <w:spacing w:after="0" w:line="240" w:lineRule="auto"/>
              <w:jc w:val="right"/>
              <w:rPr>
                <w:rFonts w:ascii="Times New Roman" w:eastAsia="Times New Roman" w:hAnsi="Times New Roman" w:cs="Times New Roman"/>
                <w:color w:val="000000"/>
              </w:rPr>
            </w:pPr>
            <w:r w:rsidRPr="00EE364C">
              <w:rPr>
                <w:rFonts w:ascii="Times New Roman" w:eastAsia="Times New Roman" w:hAnsi="Times New Roman" w:cs="Times New Roman"/>
                <w:color w:val="000000"/>
              </w:rPr>
              <w:t>1561</w:t>
            </w:r>
          </w:p>
        </w:tc>
        <w:tc>
          <w:tcPr>
            <w:tcW w:w="3620" w:type="dxa"/>
            <w:tcBorders>
              <w:top w:val="nil"/>
              <w:left w:val="nil"/>
              <w:bottom w:val="nil"/>
              <w:right w:val="nil"/>
            </w:tcBorders>
            <w:shd w:val="clear" w:color="auto" w:fill="auto"/>
            <w:noWrap/>
            <w:vAlign w:val="bottom"/>
            <w:hideMark/>
          </w:tcPr>
          <w:p w14:paraId="1368FA40" w14:textId="67FA50D0" w:rsidR="00EE364C" w:rsidRPr="00EE364C" w:rsidRDefault="00EE364C" w:rsidP="00EE364C">
            <w:pPr>
              <w:spacing w:after="0" w:line="240" w:lineRule="auto"/>
              <w:jc w:val="right"/>
              <w:rPr>
                <w:rFonts w:ascii="Times New Roman" w:eastAsia="Times New Roman" w:hAnsi="Times New Roman" w:cs="Times New Roman"/>
                <w:color w:val="000000"/>
              </w:rPr>
            </w:pPr>
            <w:r w:rsidRPr="00275DEB">
              <w:rPr>
                <w:rFonts w:ascii="Times New Roman" w:eastAsia="Times New Roman" w:hAnsi="Times New Roman" w:cs="Times New Roman"/>
                <w:color w:val="000000"/>
              </w:rPr>
              <w:t>$</w:t>
            </w:r>
            <w:r w:rsidRPr="00EE364C">
              <w:rPr>
                <w:rFonts w:ascii="Times New Roman" w:eastAsia="Times New Roman" w:hAnsi="Times New Roman" w:cs="Times New Roman"/>
                <w:color w:val="000000"/>
              </w:rPr>
              <w:t>4902.97</w:t>
            </w:r>
          </w:p>
        </w:tc>
      </w:tr>
      <w:tr w:rsidR="00EE364C" w:rsidRPr="00EE364C" w14:paraId="2C3B53D3" w14:textId="77777777" w:rsidTr="00692AED">
        <w:trPr>
          <w:trHeight w:val="290"/>
        </w:trPr>
        <w:tc>
          <w:tcPr>
            <w:tcW w:w="1710" w:type="dxa"/>
            <w:tcBorders>
              <w:top w:val="nil"/>
              <w:left w:val="nil"/>
              <w:bottom w:val="nil"/>
              <w:right w:val="nil"/>
            </w:tcBorders>
            <w:shd w:val="clear" w:color="auto" w:fill="auto"/>
            <w:noWrap/>
            <w:vAlign w:val="bottom"/>
            <w:hideMark/>
          </w:tcPr>
          <w:p w14:paraId="0607F410" w14:textId="69138708" w:rsidR="00EE364C" w:rsidRPr="00EE364C" w:rsidRDefault="00EE364C" w:rsidP="00EE364C">
            <w:pPr>
              <w:spacing w:after="0" w:line="240" w:lineRule="auto"/>
              <w:rPr>
                <w:rFonts w:ascii="Times New Roman" w:eastAsia="Times New Roman" w:hAnsi="Times New Roman" w:cs="Times New Roman"/>
                <w:color w:val="000000"/>
              </w:rPr>
            </w:pPr>
            <w:r w:rsidRPr="00EE364C">
              <w:rPr>
                <w:rFonts w:ascii="Times New Roman" w:eastAsia="Times New Roman" w:hAnsi="Times New Roman" w:cs="Times New Roman"/>
                <w:color w:val="000000"/>
              </w:rPr>
              <w:t>1</w:t>
            </w:r>
            <w:r w:rsidRPr="00275DEB">
              <w:rPr>
                <w:rFonts w:ascii="Times New Roman" w:eastAsia="Times New Roman" w:hAnsi="Times New Roman" w:cs="Times New Roman"/>
                <w:color w:val="000000"/>
              </w:rPr>
              <w:t xml:space="preserve"> - Donors</w:t>
            </w:r>
          </w:p>
        </w:tc>
        <w:tc>
          <w:tcPr>
            <w:tcW w:w="990" w:type="dxa"/>
            <w:tcBorders>
              <w:top w:val="nil"/>
              <w:left w:val="nil"/>
              <w:bottom w:val="nil"/>
              <w:right w:val="nil"/>
            </w:tcBorders>
            <w:shd w:val="clear" w:color="auto" w:fill="auto"/>
            <w:noWrap/>
            <w:vAlign w:val="bottom"/>
            <w:hideMark/>
          </w:tcPr>
          <w:p w14:paraId="7A2ACB26" w14:textId="77777777" w:rsidR="00EE364C" w:rsidRPr="00EE364C" w:rsidRDefault="00EE364C" w:rsidP="00EE364C">
            <w:pPr>
              <w:spacing w:after="0" w:line="240" w:lineRule="auto"/>
              <w:jc w:val="right"/>
              <w:rPr>
                <w:rFonts w:ascii="Times New Roman" w:eastAsia="Times New Roman" w:hAnsi="Times New Roman" w:cs="Times New Roman"/>
                <w:color w:val="000000"/>
              </w:rPr>
            </w:pPr>
            <w:r w:rsidRPr="00EE364C">
              <w:rPr>
                <w:rFonts w:ascii="Times New Roman" w:eastAsia="Times New Roman" w:hAnsi="Times New Roman" w:cs="Times New Roman"/>
                <w:color w:val="000000"/>
              </w:rPr>
              <w:t>446</w:t>
            </w:r>
          </w:p>
        </w:tc>
        <w:tc>
          <w:tcPr>
            <w:tcW w:w="3620" w:type="dxa"/>
            <w:tcBorders>
              <w:top w:val="nil"/>
              <w:left w:val="nil"/>
              <w:bottom w:val="nil"/>
              <w:right w:val="nil"/>
            </w:tcBorders>
            <w:shd w:val="clear" w:color="auto" w:fill="auto"/>
            <w:noWrap/>
            <w:vAlign w:val="bottom"/>
            <w:hideMark/>
          </w:tcPr>
          <w:p w14:paraId="56C059A1" w14:textId="6B46AB76" w:rsidR="00EE364C" w:rsidRPr="00EE364C" w:rsidRDefault="00EE364C" w:rsidP="00EE364C">
            <w:pPr>
              <w:spacing w:after="0" w:line="240" w:lineRule="auto"/>
              <w:jc w:val="right"/>
              <w:rPr>
                <w:rFonts w:ascii="Times New Roman" w:eastAsia="Times New Roman" w:hAnsi="Times New Roman" w:cs="Times New Roman"/>
                <w:color w:val="000000"/>
              </w:rPr>
            </w:pPr>
            <w:r w:rsidRPr="00275DEB">
              <w:rPr>
                <w:rFonts w:ascii="Times New Roman" w:eastAsia="Times New Roman" w:hAnsi="Times New Roman" w:cs="Times New Roman"/>
                <w:color w:val="000000"/>
              </w:rPr>
              <w:t>$</w:t>
            </w:r>
            <w:r w:rsidRPr="00EE364C">
              <w:rPr>
                <w:rFonts w:ascii="Times New Roman" w:eastAsia="Times New Roman" w:hAnsi="Times New Roman" w:cs="Times New Roman"/>
                <w:color w:val="000000"/>
              </w:rPr>
              <w:t>4445.58</w:t>
            </w:r>
          </w:p>
        </w:tc>
      </w:tr>
      <w:tr w:rsidR="00EE364C" w:rsidRPr="00EE364C" w14:paraId="1BE0384A" w14:textId="77777777" w:rsidTr="00692AED">
        <w:trPr>
          <w:trHeight w:val="290"/>
        </w:trPr>
        <w:tc>
          <w:tcPr>
            <w:tcW w:w="1710" w:type="dxa"/>
            <w:tcBorders>
              <w:top w:val="single" w:sz="4" w:space="0" w:color="44B3E1"/>
              <w:left w:val="nil"/>
              <w:bottom w:val="nil"/>
              <w:right w:val="nil"/>
            </w:tcBorders>
            <w:shd w:val="clear" w:color="C0E6F5" w:fill="C0E6F5"/>
            <w:noWrap/>
            <w:vAlign w:val="bottom"/>
            <w:hideMark/>
          </w:tcPr>
          <w:p w14:paraId="7B0B936D" w14:textId="77777777" w:rsidR="00EE364C" w:rsidRPr="00EE364C" w:rsidRDefault="00EE364C" w:rsidP="00EE364C">
            <w:pPr>
              <w:spacing w:after="0" w:line="240" w:lineRule="auto"/>
              <w:rPr>
                <w:rFonts w:ascii="Times New Roman" w:eastAsia="Times New Roman" w:hAnsi="Times New Roman" w:cs="Times New Roman"/>
                <w:b/>
                <w:bCs/>
                <w:color w:val="000000"/>
              </w:rPr>
            </w:pPr>
            <w:r w:rsidRPr="00EE364C">
              <w:rPr>
                <w:rFonts w:ascii="Times New Roman" w:eastAsia="Times New Roman" w:hAnsi="Times New Roman" w:cs="Times New Roman"/>
                <w:b/>
                <w:bCs/>
                <w:color w:val="000000"/>
              </w:rPr>
              <w:t>Grand Total</w:t>
            </w:r>
          </w:p>
        </w:tc>
        <w:tc>
          <w:tcPr>
            <w:tcW w:w="990" w:type="dxa"/>
            <w:tcBorders>
              <w:top w:val="single" w:sz="4" w:space="0" w:color="44B3E1"/>
              <w:left w:val="nil"/>
              <w:bottom w:val="nil"/>
              <w:right w:val="nil"/>
            </w:tcBorders>
            <w:shd w:val="clear" w:color="C0E6F5" w:fill="C0E6F5"/>
            <w:noWrap/>
            <w:vAlign w:val="bottom"/>
            <w:hideMark/>
          </w:tcPr>
          <w:p w14:paraId="0623AB45" w14:textId="77777777" w:rsidR="00EE364C" w:rsidRPr="00EE364C" w:rsidRDefault="00EE364C" w:rsidP="00EE364C">
            <w:pPr>
              <w:spacing w:after="0" w:line="240" w:lineRule="auto"/>
              <w:jc w:val="right"/>
              <w:rPr>
                <w:rFonts w:ascii="Times New Roman" w:eastAsia="Times New Roman" w:hAnsi="Times New Roman" w:cs="Times New Roman"/>
                <w:b/>
                <w:bCs/>
                <w:color w:val="000000"/>
              </w:rPr>
            </w:pPr>
            <w:r w:rsidRPr="00EE364C">
              <w:rPr>
                <w:rFonts w:ascii="Times New Roman" w:eastAsia="Times New Roman" w:hAnsi="Times New Roman" w:cs="Times New Roman"/>
                <w:b/>
                <w:bCs/>
                <w:color w:val="000000"/>
              </w:rPr>
              <w:t>2007</w:t>
            </w:r>
          </w:p>
        </w:tc>
        <w:tc>
          <w:tcPr>
            <w:tcW w:w="3620" w:type="dxa"/>
            <w:tcBorders>
              <w:top w:val="single" w:sz="4" w:space="0" w:color="44B3E1"/>
              <w:left w:val="nil"/>
              <w:bottom w:val="nil"/>
              <w:right w:val="nil"/>
            </w:tcBorders>
            <w:shd w:val="clear" w:color="C0E6F5" w:fill="C0E6F5"/>
            <w:noWrap/>
            <w:vAlign w:val="bottom"/>
            <w:hideMark/>
          </w:tcPr>
          <w:p w14:paraId="216E347C" w14:textId="325ACEE3" w:rsidR="00EE364C" w:rsidRPr="00EE364C" w:rsidRDefault="00EE364C" w:rsidP="00EE364C">
            <w:pPr>
              <w:spacing w:after="0" w:line="240" w:lineRule="auto"/>
              <w:jc w:val="right"/>
              <w:rPr>
                <w:rFonts w:ascii="Times New Roman" w:eastAsia="Times New Roman" w:hAnsi="Times New Roman" w:cs="Times New Roman"/>
                <w:b/>
                <w:bCs/>
                <w:color w:val="000000"/>
              </w:rPr>
            </w:pPr>
            <w:r w:rsidRPr="00275DEB">
              <w:rPr>
                <w:rFonts w:ascii="Times New Roman" w:eastAsia="Times New Roman" w:hAnsi="Times New Roman" w:cs="Times New Roman"/>
                <w:b/>
                <w:bCs/>
                <w:color w:val="000000"/>
              </w:rPr>
              <w:t>$</w:t>
            </w:r>
            <w:r w:rsidRPr="00EE364C">
              <w:rPr>
                <w:rFonts w:ascii="Times New Roman" w:eastAsia="Times New Roman" w:hAnsi="Times New Roman" w:cs="Times New Roman"/>
                <w:b/>
                <w:bCs/>
                <w:color w:val="000000"/>
              </w:rPr>
              <w:t>9348.55</w:t>
            </w:r>
          </w:p>
        </w:tc>
      </w:tr>
    </w:tbl>
    <w:p w14:paraId="539AA574" w14:textId="77777777" w:rsidR="00692AED" w:rsidRPr="00275DEB" w:rsidRDefault="00692AED" w:rsidP="00167F94">
      <w:pPr>
        <w:spacing w:line="480" w:lineRule="auto"/>
        <w:rPr>
          <w:rFonts w:ascii="Times New Roman" w:hAnsi="Times New Roman" w:cs="Times New Roman"/>
        </w:rPr>
      </w:pPr>
    </w:p>
    <w:p w14:paraId="01B6480D" w14:textId="63D67063" w:rsidR="00EE364C" w:rsidRPr="00275DEB" w:rsidRDefault="00692AED" w:rsidP="00167F94">
      <w:pPr>
        <w:spacing w:line="480" w:lineRule="auto"/>
        <w:rPr>
          <w:rFonts w:ascii="Times New Roman" w:hAnsi="Times New Roman" w:cs="Times New Roman"/>
        </w:rPr>
      </w:pPr>
      <w:r w:rsidRPr="00275DEB">
        <w:rPr>
          <w:rFonts w:ascii="Times New Roman" w:hAnsi="Times New Roman" w:cs="Times New Roman"/>
        </w:rPr>
        <w:t xml:space="preserve">Calculated </w:t>
      </w:r>
      <w:r w:rsidR="00EE364C" w:rsidRPr="00275DEB">
        <w:rPr>
          <w:rFonts w:ascii="Times New Roman" w:hAnsi="Times New Roman" w:cs="Times New Roman"/>
        </w:rPr>
        <w:t xml:space="preserve">the total cost and </w:t>
      </w:r>
      <w:r w:rsidRPr="00275DEB">
        <w:rPr>
          <w:rFonts w:ascii="Times New Roman" w:hAnsi="Times New Roman" w:cs="Times New Roman"/>
        </w:rPr>
        <w:t>subtracted</w:t>
      </w:r>
      <w:r w:rsidR="00EE364C" w:rsidRPr="00275DEB">
        <w:rPr>
          <w:rFonts w:ascii="Times New Roman" w:hAnsi="Times New Roman" w:cs="Times New Roman"/>
        </w:rPr>
        <w:t xml:space="preserve"> it by the sum of prediction of damt for 446 donors </w:t>
      </w:r>
      <w:r w:rsidRPr="00275DEB">
        <w:rPr>
          <w:rFonts w:ascii="Times New Roman" w:hAnsi="Times New Roman" w:cs="Times New Roman"/>
        </w:rPr>
        <w:t>which</w:t>
      </w:r>
      <w:r w:rsidR="00EE364C" w:rsidRPr="00275DEB">
        <w:rPr>
          <w:rFonts w:ascii="Times New Roman" w:hAnsi="Times New Roman" w:cs="Times New Roman"/>
        </w:rPr>
        <w:t xml:space="preserve"> was $ 4445.58 and getting the Final Profit of $ 3553.58.</w:t>
      </w:r>
    </w:p>
    <w:p w14:paraId="3BC0513B" w14:textId="02C14D6F" w:rsidR="00692AED" w:rsidRPr="00275DEB" w:rsidRDefault="00692AED" w:rsidP="00167F94">
      <w:pPr>
        <w:spacing w:line="480" w:lineRule="auto"/>
        <w:rPr>
          <w:rFonts w:ascii="Times New Roman" w:hAnsi="Times New Roman" w:cs="Times New Roman"/>
          <w:b/>
          <w:bCs/>
        </w:rPr>
      </w:pPr>
      <w:r w:rsidRPr="00692AED">
        <w:rPr>
          <w:rFonts w:ascii="Times New Roman" w:hAnsi="Times New Roman" w:cs="Times New Roman"/>
          <w:b/>
          <w:bCs/>
        </w:rPr>
        <w:t>Final Profit</w:t>
      </w:r>
      <w:r w:rsidRPr="00275DEB">
        <w:rPr>
          <w:rFonts w:ascii="Times New Roman" w:hAnsi="Times New Roman" w:cs="Times New Roman"/>
          <w:b/>
          <w:bCs/>
        </w:rPr>
        <w:t xml:space="preserve"> (</w:t>
      </w:r>
      <w:r w:rsidRPr="00692AED">
        <w:rPr>
          <w:rFonts w:ascii="Times New Roman" w:hAnsi="Times New Roman" w:cs="Times New Roman"/>
          <w:b/>
          <w:bCs/>
        </w:rPr>
        <w:t>3553.58</w:t>
      </w:r>
      <w:r w:rsidRPr="00275DEB">
        <w:rPr>
          <w:rFonts w:ascii="Times New Roman" w:hAnsi="Times New Roman" w:cs="Times New Roman"/>
          <w:b/>
          <w:bCs/>
        </w:rPr>
        <w:t>) = Predicted damt by regression model (</w:t>
      </w:r>
      <w:r w:rsidRPr="00692AED">
        <w:rPr>
          <w:rFonts w:ascii="Times New Roman" w:hAnsi="Times New Roman" w:cs="Times New Roman"/>
          <w:b/>
          <w:bCs/>
        </w:rPr>
        <w:t>4445.58</w:t>
      </w:r>
      <w:r w:rsidRPr="00275DEB">
        <w:rPr>
          <w:rFonts w:ascii="Times New Roman" w:hAnsi="Times New Roman" w:cs="Times New Roman"/>
          <w:b/>
          <w:bCs/>
        </w:rPr>
        <w:t>) – (</w:t>
      </w:r>
      <w:r w:rsidRPr="00692AED">
        <w:rPr>
          <w:rFonts w:ascii="Times New Roman" w:hAnsi="Times New Roman" w:cs="Times New Roman"/>
          <w:b/>
          <w:bCs/>
        </w:rPr>
        <w:t>892</w:t>
      </w:r>
      <w:r w:rsidRPr="00275DEB">
        <w:rPr>
          <w:rFonts w:ascii="Times New Roman" w:hAnsi="Times New Roman" w:cs="Times New Roman"/>
          <w:b/>
          <w:bCs/>
        </w:rPr>
        <w:t>) Mailing cost</w:t>
      </w:r>
    </w:p>
    <w:p w14:paraId="56176FEC" w14:textId="77777777" w:rsidR="002875EF" w:rsidRDefault="002875EF" w:rsidP="00CB6FE6">
      <w:pPr>
        <w:spacing w:line="480" w:lineRule="auto"/>
        <w:jc w:val="center"/>
        <w:rPr>
          <w:rFonts w:ascii="Times New Roman" w:hAnsi="Times New Roman" w:cs="Times New Roman"/>
        </w:rPr>
      </w:pPr>
    </w:p>
    <w:p w14:paraId="6F04D886" w14:textId="77777777" w:rsidR="00107EEA" w:rsidRDefault="00107EEA" w:rsidP="00CB6FE6">
      <w:pPr>
        <w:spacing w:line="480" w:lineRule="auto"/>
        <w:jc w:val="center"/>
        <w:rPr>
          <w:rFonts w:ascii="Times New Roman" w:hAnsi="Times New Roman" w:cs="Times New Roman"/>
        </w:rPr>
      </w:pPr>
    </w:p>
    <w:p w14:paraId="4279ADFE" w14:textId="77777777" w:rsidR="00107EEA" w:rsidRDefault="00107EEA" w:rsidP="00CB6FE6">
      <w:pPr>
        <w:spacing w:line="480" w:lineRule="auto"/>
        <w:jc w:val="center"/>
        <w:rPr>
          <w:rFonts w:ascii="Times New Roman" w:hAnsi="Times New Roman" w:cs="Times New Roman"/>
        </w:rPr>
      </w:pPr>
    </w:p>
    <w:p w14:paraId="21D94060" w14:textId="77777777" w:rsidR="00107EEA" w:rsidRDefault="00107EEA" w:rsidP="00CB6FE6">
      <w:pPr>
        <w:spacing w:line="480" w:lineRule="auto"/>
        <w:jc w:val="center"/>
        <w:rPr>
          <w:rFonts w:ascii="Times New Roman" w:hAnsi="Times New Roman" w:cs="Times New Roman"/>
        </w:rPr>
      </w:pPr>
    </w:p>
    <w:p w14:paraId="3613324D" w14:textId="77777777" w:rsidR="00107EEA" w:rsidRDefault="00107EEA" w:rsidP="00CB6FE6">
      <w:pPr>
        <w:spacing w:line="480" w:lineRule="auto"/>
        <w:jc w:val="center"/>
        <w:rPr>
          <w:rFonts w:ascii="Times New Roman" w:hAnsi="Times New Roman" w:cs="Times New Roman"/>
        </w:rPr>
      </w:pPr>
    </w:p>
    <w:p w14:paraId="7F4EE666" w14:textId="77777777" w:rsidR="00107EEA" w:rsidRDefault="00107EEA" w:rsidP="00CB6FE6">
      <w:pPr>
        <w:spacing w:line="480" w:lineRule="auto"/>
        <w:jc w:val="center"/>
        <w:rPr>
          <w:rFonts w:ascii="Times New Roman" w:hAnsi="Times New Roman" w:cs="Times New Roman"/>
        </w:rPr>
      </w:pPr>
    </w:p>
    <w:p w14:paraId="72985750" w14:textId="77777777" w:rsidR="00107EEA" w:rsidRDefault="00107EEA" w:rsidP="00CB6FE6">
      <w:pPr>
        <w:spacing w:line="480" w:lineRule="auto"/>
        <w:jc w:val="center"/>
        <w:rPr>
          <w:rFonts w:ascii="Times New Roman" w:hAnsi="Times New Roman" w:cs="Times New Roman"/>
        </w:rPr>
      </w:pPr>
    </w:p>
    <w:p w14:paraId="248A69DB" w14:textId="77777777" w:rsidR="00987B65" w:rsidRPr="00D45484" w:rsidRDefault="00987B65" w:rsidP="00D45484">
      <w:pPr>
        <w:spacing w:line="480" w:lineRule="auto"/>
        <w:jc w:val="both"/>
        <w:rPr>
          <w:rFonts w:ascii="Times New Roman" w:hAnsi="Times New Roman" w:cs="Times New Roman"/>
          <w:b/>
          <w:bCs/>
          <w:color w:val="1F497D" w:themeColor="text2"/>
          <w:u w:val="single"/>
        </w:rPr>
      </w:pPr>
      <w:r w:rsidRPr="00D45484">
        <w:rPr>
          <w:rFonts w:ascii="Times New Roman" w:hAnsi="Times New Roman" w:cs="Times New Roman"/>
          <w:b/>
          <w:bCs/>
          <w:color w:val="1F497D" w:themeColor="text2"/>
          <w:u w:val="single"/>
        </w:rPr>
        <w:lastRenderedPageBreak/>
        <w:t>Conclusion:</w:t>
      </w:r>
    </w:p>
    <w:p w14:paraId="6D0BB4E6" w14:textId="25D6E475" w:rsidR="00987B65" w:rsidRPr="00275DEB" w:rsidRDefault="00987B65" w:rsidP="00987B65">
      <w:pPr>
        <w:shd w:val="clear" w:color="auto" w:fill="FFFFFF"/>
        <w:spacing w:after="160" w:line="480" w:lineRule="auto"/>
        <w:rPr>
          <w:rFonts w:ascii="Times New Roman" w:eastAsia="Times New Roman" w:hAnsi="Times New Roman" w:cs="Times New Roman"/>
          <w:color w:val="222222"/>
        </w:rPr>
      </w:pPr>
      <w:r w:rsidRPr="00275DEB">
        <w:rPr>
          <w:rFonts w:ascii="Times New Roman" w:eastAsia="Times New Roman" w:hAnsi="Times New Roman" w:cs="Times New Roman"/>
          <w:color w:val="222222"/>
        </w:rPr>
        <w:t xml:space="preserve">As we know the primary goal of our project is to improve the net profit while minimizing the costs of non-donors. Among logistic regression, KNN, decision tree and random forest models that we performed for both classification and regression </w:t>
      </w:r>
      <w:r w:rsidR="00073CA3" w:rsidRPr="00275DEB">
        <w:rPr>
          <w:rFonts w:ascii="Times New Roman" w:eastAsia="Times New Roman" w:hAnsi="Times New Roman" w:cs="Times New Roman"/>
          <w:color w:val="222222"/>
        </w:rPr>
        <w:t>models,</w:t>
      </w:r>
      <w:r w:rsidRPr="00275DEB">
        <w:rPr>
          <w:rFonts w:ascii="Times New Roman" w:eastAsia="Times New Roman" w:hAnsi="Times New Roman" w:cs="Times New Roman"/>
          <w:color w:val="222222"/>
        </w:rPr>
        <w:t xml:space="preserve"> and we observed that the decision tree &amp; random forest is the best suitable method to identify potential donors and predict the donation amounts that can maximize net profits.</w:t>
      </w:r>
    </w:p>
    <w:p w14:paraId="7527BA30" w14:textId="77777777" w:rsidR="00987B65" w:rsidRPr="00275DEB" w:rsidRDefault="00987B65" w:rsidP="00987B65">
      <w:pPr>
        <w:shd w:val="clear" w:color="auto" w:fill="FFFFFF"/>
        <w:spacing w:after="160" w:line="480" w:lineRule="auto"/>
        <w:rPr>
          <w:rFonts w:ascii="Times New Roman" w:eastAsia="Times New Roman" w:hAnsi="Times New Roman" w:cs="Times New Roman"/>
          <w:b/>
          <w:color w:val="222222"/>
        </w:rPr>
      </w:pPr>
      <w:r w:rsidRPr="00275DEB">
        <w:rPr>
          <w:rFonts w:ascii="Times New Roman" w:eastAsia="Times New Roman" w:hAnsi="Times New Roman" w:cs="Times New Roman"/>
          <w:b/>
          <w:color w:val="222222"/>
        </w:rPr>
        <w:t>Key findings:</w:t>
      </w:r>
    </w:p>
    <w:p w14:paraId="101EAD2A" w14:textId="77777777" w:rsidR="00987B65" w:rsidRPr="00275DEB" w:rsidRDefault="00987B65" w:rsidP="00987B65">
      <w:pPr>
        <w:pStyle w:val="ListParagraph"/>
        <w:numPr>
          <w:ilvl w:val="0"/>
          <w:numId w:val="12"/>
        </w:numPr>
        <w:shd w:val="clear" w:color="auto" w:fill="FFFFFF"/>
        <w:spacing w:after="160" w:line="480" w:lineRule="auto"/>
        <w:rPr>
          <w:rFonts w:ascii="Times New Roman" w:eastAsia="Times New Roman" w:hAnsi="Times New Roman" w:cs="Times New Roman"/>
          <w:color w:val="222222"/>
        </w:rPr>
      </w:pPr>
      <w:r w:rsidRPr="00275DEB">
        <w:rPr>
          <w:rFonts w:ascii="Times New Roman" w:eastAsia="Times New Roman" w:hAnsi="Times New Roman" w:cs="Times New Roman"/>
          <w:color w:val="222222"/>
        </w:rPr>
        <w:t>In the classification model we can observe that,</w:t>
      </w:r>
    </w:p>
    <w:p w14:paraId="03E5E320" w14:textId="77777777" w:rsidR="00987B65" w:rsidRPr="00275DEB" w:rsidRDefault="00987B65" w:rsidP="00987B65">
      <w:pPr>
        <w:pStyle w:val="ListParagraph"/>
        <w:numPr>
          <w:ilvl w:val="0"/>
          <w:numId w:val="14"/>
        </w:numPr>
        <w:shd w:val="clear" w:color="auto" w:fill="FFFFFF"/>
        <w:spacing w:after="160" w:line="480" w:lineRule="auto"/>
        <w:rPr>
          <w:rFonts w:ascii="Times New Roman" w:eastAsia="Times New Roman" w:hAnsi="Times New Roman" w:cs="Times New Roman"/>
          <w:color w:val="222222"/>
        </w:rPr>
      </w:pPr>
      <w:r w:rsidRPr="00275DEB">
        <w:rPr>
          <w:rFonts w:ascii="Times New Roman" w:eastAsia="Times New Roman" w:hAnsi="Times New Roman" w:cs="Times New Roman"/>
          <w:color w:val="222222"/>
        </w:rPr>
        <w:t>Logistic regression- The misclassification rate is 0.13810</w:t>
      </w:r>
    </w:p>
    <w:p w14:paraId="25470550" w14:textId="77777777" w:rsidR="00987B65" w:rsidRPr="00275DEB" w:rsidRDefault="00987B65" w:rsidP="00987B65">
      <w:pPr>
        <w:pStyle w:val="ListParagraph"/>
        <w:numPr>
          <w:ilvl w:val="0"/>
          <w:numId w:val="14"/>
        </w:numPr>
        <w:shd w:val="clear" w:color="auto" w:fill="FFFFFF"/>
        <w:spacing w:after="160" w:line="480" w:lineRule="auto"/>
        <w:rPr>
          <w:rFonts w:ascii="Times New Roman" w:eastAsia="Times New Roman" w:hAnsi="Times New Roman" w:cs="Times New Roman"/>
          <w:color w:val="222222"/>
        </w:rPr>
      </w:pPr>
      <w:r w:rsidRPr="00275DEB">
        <w:rPr>
          <w:rFonts w:ascii="Times New Roman" w:eastAsia="Times New Roman" w:hAnsi="Times New Roman" w:cs="Times New Roman"/>
          <w:color w:val="222222"/>
        </w:rPr>
        <w:t>Decision Tree-The misclassification rate is 0.10427</w:t>
      </w:r>
    </w:p>
    <w:p w14:paraId="30A39ADE" w14:textId="77777777" w:rsidR="00987B65" w:rsidRPr="00275DEB" w:rsidRDefault="00987B65" w:rsidP="00987B65">
      <w:pPr>
        <w:pStyle w:val="ListParagraph"/>
        <w:numPr>
          <w:ilvl w:val="0"/>
          <w:numId w:val="14"/>
        </w:numPr>
        <w:shd w:val="clear" w:color="auto" w:fill="FFFFFF"/>
        <w:spacing w:after="160" w:line="480" w:lineRule="auto"/>
        <w:rPr>
          <w:rFonts w:ascii="Times New Roman" w:eastAsia="Times New Roman" w:hAnsi="Times New Roman" w:cs="Times New Roman"/>
          <w:color w:val="222222"/>
        </w:rPr>
      </w:pPr>
      <w:r w:rsidRPr="00275DEB">
        <w:rPr>
          <w:rFonts w:ascii="Times New Roman" w:eastAsia="Times New Roman" w:hAnsi="Times New Roman" w:cs="Times New Roman"/>
          <w:color w:val="222222"/>
        </w:rPr>
        <w:t>KNN-The misclassification rate is 0.19190</w:t>
      </w:r>
    </w:p>
    <w:p w14:paraId="0F78F119" w14:textId="6BDB4BF5" w:rsidR="00987B65" w:rsidRPr="00275DEB" w:rsidRDefault="00DB2C10" w:rsidP="00987B65">
      <w:pPr>
        <w:pStyle w:val="ListParagraph"/>
        <w:numPr>
          <w:ilvl w:val="0"/>
          <w:numId w:val="12"/>
        </w:numPr>
        <w:shd w:val="clear" w:color="auto" w:fill="FFFFFF"/>
        <w:spacing w:after="160" w:line="480" w:lineRule="auto"/>
        <w:rPr>
          <w:rFonts w:ascii="Times New Roman" w:eastAsia="Times New Roman" w:hAnsi="Times New Roman" w:cs="Times New Roman"/>
          <w:b/>
          <w:color w:val="222222"/>
        </w:rPr>
      </w:pPr>
      <w:r w:rsidRPr="00275DEB">
        <w:rPr>
          <w:rFonts w:ascii="Times New Roman" w:eastAsia="Times New Roman" w:hAnsi="Times New Roman" w:cs="Times New Roman"/>
          <w:color w:val="222222"/>
        </w:rPr>
        <w:t>Based on the above misclassification rates we came to conclusion that Decision tree is the best model.</w:t>
      </w:r>
      <w:r w:rsidR="00987B65" w:rsidRPr="00275DEB">
        <w:rPr>
          <w:rFonts w:ascii="Times New Roman" w:eastAsia="Times New Roman" w:hAnsi="Times New Roman" w:cs="Times New Roman"/>
          <w:color w:val="222222"/>
        </w:rPr>
        <w:t xml:space="preserve"> </w:t>
      </w:r>
      <w:r w:rsidRPr="00275DEB">
        <w:rPr>
          <w:rFonts w:ascii="Times New Roman" w:eastAsia="Times New Roman" w:hAnsi="Times New Roman" w:cs="Times New Roman"/>
          <w:color w:val="222222"/>
        </w:rPr>
        <w:t>And also</w:t>
      </w:r>
      <w:r w:rsidR="00987B65" w:rsidRPr="00275DEB">
        <w:rPr>
          <w:rFonts w:ascii="Times New Roman" w:eastAsia="Times New Roman" w:hAnsi="Times New Roman" w:cs="Times New Roman"/>
          <w:color w:val="222222"/>
        </w:rPr>
        <w:t xml:space="preserve">, we can observe that the potential </w:t>
      </w:r>
      <w:r w:rsidR="00073CA3" w:rsidRPr="00275DEB">
        <w:rPr>
          <w:rFonts w:ascii="Times New Roman" w:eastAsia="Times New Roman" w:hAnsi="Times New Roman" w:cs="Times New Roman"/>
          <w:color w:val="222222"/>
        </w:rPr>
        <w:t>donor’s</w:t>
      </w:r>
      <w:r w:rsidR="00987B65" w:rsidRPr="00275DEB">
        <w:rPr>
          <w:rFonts w:ascii="Times New Roman" w:eastAsia="Times New Roman" w:hAnsi="Times New Roman" w:cs="Times New Roman"/>
          <w:color w:val="222222"/>
        </w:rPr>
        <w:t xml:space="preserve"> frequency is 446 and the non-donors frequency is 1561.</w:t>
      </w:r>
    </w:p>
    <w:p w14:paraId="2DC5F345" w14:textId="77777777" w:rsidR="00DB2C10" w:rsidRPr="00275DEB" w:rsidRDefault="00DB2C10" w:rsidP="00DB2C10">
      <w:pPr>
        <w:pStyle w:val="ListParagraph"/>
        <w:numPr>
          <w:ilvl w:val="0"/>
          <w:numId w:val="12"/>
        </w:numPr>
        <w:shd w:val="clear" w:color="auto" w:fill="FFFFFF"/>
        <w:spacing w:after="160" w:line="480" w:lineRule="auto"/>
        <w:rPr>
          <w:rFonts w:ascii="Times New Roman" w:eastAsia="Times New Roman" w:hAnsi="Times New Roman" w:cs="Times New Roman"/>
          <w:color w:val="222222"/>
        </w:rPr>
      </w:pPr>
      <w:r w:rsidRPr="00275DEB">
        <w:rPr>
          <w:rFonts w:ascii="Times New Roman" w:eastAsia="Times New Roman" w:hAnsi="Times New Roman" w:cs="Times New Roman"/>
          <w:color w:val="222222"/>
        </w:rPr>
        <w:t>In the Prediction model we can observe that,</w:t>
      </w:r>
    </w:p>
    <w:p w14:paraId="1E1277D5" w14:textId="77777777" w:rsidR="00DB2C10" w:rsidRPr="00275DEB" w:rsidRDefault="00DB2C10" w:rsidP="00DB2C10">
      <w:pPr>
        <w:pStyle w:val="ListParagraph"/>
        <w:numPr>
          <w:ilvl w:val="0"/>
          <w:numId w:val="16"/>
        </w:numPr>
        <w:shd w:val="clear" w:color="auto" w:fill="FFFFFF"/>
        <w:spacing w:after="160" w:line="480" w:lineRule="auto"/>
        <w:rPr>
          <w:rFonts w:ascii="Times New Roman" w:eastAsia="Times New Roman" w:hAnsi="Times New Roman" w:cs="Times New Roman"/>
          <w:b/>
          <w:color w:val="222222"/>
        </w:rPr>
      </w:pPr>
      <w:r w:rsidRPr="00275DEB">
        <w:rPr>
          <w:rFonts w:ascii="Times New Roman" w:eastAsia="Times New Roman" w:hAnsi="Times New Roman" w:cs="Times New Roman"/>
          <w:color w:val="000000" w:themeColor="text1"/>
        </w:rPr>
        <w:t>Linear Regression- The average squared error is 27.94</w:t>
      </w:r>
    </w:p>
    <w:p w14:paraId="458BF115" w14:textId="77777777" w:rsidR="00DB2C10" w:rsidRPr="00275DEB" w:rsidRDefault="00DB2C10" w:rsidP="00DB2C10">
      <w:pPr>
        <w:pStyle w:val="ListParagraph"/>
        <w:numPr>
          <w:ilvl w:val="0"/>
          <w:numId w:val="16"/>
        </w:numPr>
        <w:shd w:val="clear" w:color="auto" w:fill="FFFFFF"/>
        <w:spacing w:after="160" w:line="480" w:lineRule="auto"/>
        <w:rPr>
          <w:rFonts w:ascii="Times New Roman" w:eastAsia="Times New Roman" w:hAnsi="Times New Roman" w:cs="Times New Roman"/>
          <w:b/>
          <w:color w:val="222222"/>
        </w:rPr>
      </w:pPr>
      <w:r w:rsidRPr="00275DEB">
        <w:rPr>
          <w:rFonts w:ascii="Times New Roman" w:eastAsia="Times New Roman" w:hAnsi="Times New Roman" w:cs="Times New Roman"/>
          <w:color w:val="000000" w:themeColor="text1"/>
        </w:rPr>
        <w:t>Decision Tree-The average squared error is 22.805</w:t>
      </w:r>
    </w:p>
    <w:p w14:paraId="24AC9024" w14:textId="77777777" w:rsidR="00DB2C10" w:rsidRPr="00275DEB" w:rsidRDefault="00DB2C10" w:rsidP="00DB2C10">
      <w:pPr>
        <w:pStyle w:val="ListParagraph"/>
        <w:numPr>
          <w:ilvl w:val="0"/>
          <w:numId w:val="16"/>
        </w:numPr>
        <w:shd w:val="clear" w:color="auto" w:fill="FFFFFF"/>
        <w:spacing w:after="160" w:line="480" w:lineRule="auto"/>
        <w:rPr>
          <w:rFonts w:ascii="Times New Roman" w:eastAsia="Times New Roman" w:hAnsi="Times New Roman" w:cs="Times New Roman"/>
          <w:b/>
          <w:color w:val="222222"/>
        </w:rPr>
      </w:pPr>
      <w:r w:rsidRPr="00275DEB">
        <w:rPr>
          <w:rFonts w:ascii="Times New Roman" w:eastAsia="Times New Roman" w:hAnsi="Times New Roman" w:cs="Times New Roman"/>
          <w:color w:val="000000" w:themeColor="text1"/>
        </w:rPr>
        <w:t>KNN- The average squared error is 32.849</w:t>
      </w:r>
    </w:p>
    <w:p w14:paraId="0B2282EF" w14:textId="00EB67AF" w:rsidR="00987B65" w:rsidRPr="00107EEA" w:rsidRDefault="00DB2C10" w:rsidP="00DB2C10">
      <w:pPr>
        <w:pStyle w:val="ListParagraph"/>
        <w:numPr>
          <w:ilvl w:val="0"/>
          <w:numId w:val="17"/>
        </w:numPr>
        <w:shd w:val="clear" w:color="auto" w:fill="FFFFFF"/>
        <w:spacing w:after="160" w:line="480" w:lineRule="auto"/>
        <w:rPr>
          <w:rFonts w:ascii="Times New Roman" w:eastAsia="Times New Roman" w:hAnsi="Times New Roman" w:cs="Times New Roman"/>
          <w:b/>
          <w:color w:val="222222"/>
        </w:rPr>
      </w:pPr>
      <w:r w:rsidRPr="00275DEB">
        <w:rPr>
          <w:rFonts w:ascii="Times New Roman" w:eastAsia="Times New Roman" w:hAnsi="Times New Roman" w:cs="Times New Roman"/>
          <w:color w:val="222222"/>
        </w:rPr>
        <w:t>Based on the average squared error rates we came to conclusion that Decision tree is the best model. And also</w:t>
      </w:r>
      <w:r w:rsidR="00987B65" w:rsidRPr="00275DEB">
        <w:rPr>
          <w:rFonts w:ascii="Times New Roman" w:eastAsia="Times New Roman" w:hAnsi="Times New Roman" w:cs="Times New Roman"/>
          <w:color w:val="222222"/>
        </w:rPr>
        <w:t>, we can observe that the potential donors’ </w:t>
      </w:r>
      <w:r w:rsidR="00987B65" w:rsidRPr="00275DEB">
        <w:rPr>
          <w:rFonts w:ascii="Times New Roman" w:eastAsia="Times New Roman" w:hAnsi="Times New Roman" w:cs="Times New Roman"/>
        </w:rPr>
        <w:t xml:space="preserve">frequency </w:t>
      </w:r>
      <w:r w:rsidR="001113E8" w:rsidRPr="00275DEB">
        <w:rPr>
          <w:rFonts w:ascii="Times New Roman" w:eastAsia="Times New Roman" w:hAnsi="Times New Roman" w:cs="Times New Roman"/>
        </w:rPr>
        <w:t xml:space="preserve">is </w:t>
      </w:r>
      <w:r w:rsidR="00A12C7E" w:rsidRPr="00275DEB">
        <w:rPr>
          <w:rFonts w:ascii="Times New Roman" w:eastAsia="Times New Roman" w:hAnsi="Times New Roman" w:cs="Times New Roman"/>
        </w:rPr>
        <w:t>4445.58</w:t>
      </w:r>
      <w:r w:rsidR="006951BD" w:rsidRPr="00275DEB">
        <w:rPr>
          <w:rFonts w:ascii="Times New Roman" w:eastAsia="Times New Roman" w:hAnsi="Times New Roman" w:cs="Times New Roman"/>
        </w:rPr>
        <w:t xml:space="preserve"> </w:t>
      </w:r>
      <w:r w:rsidR="00987B65" w:rsidRPr="00275DEB">
        <w:rPr>
          <w:rFonts w:ascii="Times New Roman" w:eastAsia="Times New Roman" w:hAnsi="Times New Roman" w:cs="Times New Roman"/>
        </w:rPr>
        <w:t>and the non-donors frequency is</w:t>
      </w:r>
      <w:r w:rsidR="001113E8" w:rsidRPr="00275DEB">
        <w:rPr>
          <w:rFonts w:ascii="Times New Roman" w:eastAsia="Times New Roman" w:hAnsi="Times New Roman" w:cs="Times New Roman"/>
        </w:rPr>
        <w:t xml:space="preserve"> </w:t>
      </w:r>
      <w:r w:rsidR="00A12C7E" w:rsidRPr="00275DEB">
        <w:rPr>
          <w:rFonts w:ascii="Times New Roman" w:eastAsia="Times New Roman" w:hAnsi="Times New Roman" w:cs="Times New Roman"/>
        </w:rPr>
        <w:t>49</w:t>
      </w:r>
      <w:r w:rsidR="006951BD" w:rsidRPr="00275DEB">
        <w:rPr>
          <w:rFonts w:ascii="Times New Roman" w:eastAsia="Times New Roman" w:hAnsi="Times New Roman" w:cs="Times New Roman"/>
        </w:rPr>
        <w:t>02.98</w:t>
      </w:r>
    </w:p>
    <w:p w14:paraId="1DE563DD" w14:textId="77777777" w:rsidR="00107EEA" w:rsidRDefault="00107EEA" w:rsidP="00107EEA">
      <w:pPr>
        <w:shd w:val="clear" w:color="auto" w:fill="FFFFFF"/>
        <w:spacing w:after="160" w:line="480" w:lineRule="auto"/>
        <w:rPr>
          <w:rFonts w:ascii="Times New Roman" w:eastAsia="Times New Roman" w:hAnsi="Times New Roman" w:cs="Times New Roman"/>
          <w:b/>
          <w:color w:val="222222"/>
        </w:rPr>
      </w:pPr>
    </w:p>
    <w:p w14:paraId="6C032BD0" w14:textId="77777777" w:rsidR="00107EEA" w:rsidRDefault="00107EEA" w:rsidP="00107EEA">
      <w:pPr>
        <w:shd w:val="clear" w:color="auto" w:fill="FFFFFF"/>
        <w:spacing w:after="160" w:line="480" w:lineRule="auto"/>
        <w:rPr>
          <w:rFonts w:ascii="Times New Roman" w:eastAsia="Times New Roman" w:hAnsi="Times New Roman" w:cs="Times New Roman"/>
          <w:b/>
          <w:color w:val="222222"/>
        </w:rPr>
      </w:pPr>
    </w:p>
    <w:p w14:paraId="421E7B06" w14:textId="77777777" w:rsidR="00107EEA" w:rsidRPr="00107EEA" w:rsidRDefault="00107EEA" w:rsidP="00107EEA">
      <w:pPr>
        <w:shd w:val="clear" w:color="auto" w:fill="FFFFFF"/>
        <w:spacing w:after="160" w:line="480" w:lineRule="auto"/>
        <w:rPr>
          <w:rFonts w:ascii="Times New Roman" w:eastAsia="Times New Roman" w:hAnsi="Times New Roman" w:cs="Times New Roman"/>
          <w:b/>
          <w:color w:val="222222"/>
        </w:rPr>
      </w:pPr>
    </w:p>
    <w:p w14:paraId="4605B3BC" w14:textId="645361E6" w:rsidR="00987B65" w:rsidRPr="00275DEB" w:rsidRDefault="00987B65" w:rsidP="00987B65">
      <w:pPr>
        <w:shd w:val="clear" w:color="auto" w:fill="FFFFFF"/>
        <w:spacing w:after="160" w:line="480" w:lineRule="auto"/>
        <w:rPr>
          <w:rFonts w:ascii="Times New Roman" w:eastAsia="Times New Roman" w:hAnsi="Times New Roman" w:cs="Times New Roman"/>
          <w:b/>
          <w:color w:val="222222"/>
        </w:rPr>
      </w:pPr>
      <w:r w:rsidRPr="00275DEB">
        <w:rPr>
          <w:rFonts w:ascii="Times New Roman" w:eastAsia="Times New Roman" w:hAnsi="Times New Roman" w:cs="Times New Roman"/>
          <w:b/>
          <w:color w:val="222222"/>
        </w:rPr>
        <w:lastRenderedPageBreak/>
        <w:t>Limitations addressed for future research:</w:t>
      </w:r>
    </w:p>
    <w:p w14:paraId="63CD13E1" w14:textId="1D068AC2" w:rsidR="00987B65" w:rsidRPr="00AA18F6" w:rsidRDefault="00987B65" w:rsidP="00AA18F6">
      <w:pPr>
        <w:pStyle w:val="ListParagraph"/>
        <w:numPr>
          <w:ilvl w:val="0"/>
          <w:numId w:val="19"/>
        </w:numPr>
        <w:shd w:val="clear" w:color="auto" w:fill="FFFFFF"/>
        <w:spacing w:after="0" w:line="480" w:lineRule="auto"/>
        <w:rPr>
          <w:rFonts w:ascii="Times New Roman" w:eastAsia="Times New Roman" w:hAnsi="Times New Roman" w:cs="Times New Roman"/>
          <w:color w:val="222222"/>
        </w:rPr>
      </w:pPr>
      <w:r w:rsidRPr="00AA18F6">
        <w:rPr>
          <w:rFonts w:ascii="Times New Roman" w:eastAsia="Times New Roman" w:hAnsi="Times New Roman" w:cs="Times New Roman"/>
          <w:color w:val="222222"/>
        </w:rPr>
        <w:t>The donor behavior can be known accurately if we add more data regarding this to the existing one.</w:t>
      </w:r>
    </w:p>
    <w:p w14:paraId="4D807DBF" w14:textId="745EC3B4" w:rsidR="00987B65" w:rsidRPr="00AA18F6" w:rsidRDefault="00987B65" w:rsidP="00AA18F6">
      <w:pPr>
        <w:pStyle w:val="ListParagraph"/>
        <w:numPr>
          <w:ilvl w:val="0"/>
          <w:numId w:val="19"/>
        </w:numPr>
        <w:shd w:val="clear" w:color="auto" w:fill="FFFFFF"/>
        <w:spacing w:after="0" w:line="480" w:lineRule="auto"/>
        <w:rPr>
          <w:rFonts w:ascii="Times New Roman" w:eastAsia="Times New Roman" w:hAnsi="Times New Roman" w:cs="Times New Roman"/>
          <w:color w:val="222222"/>
        </w:rPr>
      </w:pPr>
      <w:r w:rsidRPr="00AA18F6">
        <w:rPr>
          <w:rFonts w:ascii="Times New Roman" w:eastAsia="Times New Roman" w:hAnsi="Times New Roman" w:cs="Times New Roman"/>
          <w:color w:val="222222"/>
        </w:rPr>
        <w:t>Other than the classification and prediction models used in our analysis we can employ other models to find the efficiency of the data. This can also help to identify the best model with best accuracy.</w:t>
      </w:r>
    </w:p>
    <w:p w14:paraId="5564EE83" w14:textId="63409606" w:rsidR="00987B65" w:rsidRPr="00AA18F6" w:rsidRDefault="00987B65" w:rsidP="00AA18F6">
      <w:pPr>
        <w:pStyle w:val="ListParagraph"/>
        <w:numPr>
          <w:ilvl w:val="0"/>
          <w:numId w:val="19"/>
        </w:numPr>
        <w:shd w:val="clear" w:color="auto" w:fill="FFFFFF"/>
        <w:spacing w:after="160" w:line="480" w:lineRule="auto"/>
        <w:rPr>
          <w:rFonts w:ascii="Times New Roman" w:eastAsia="Times New Roman" w:hAnsi="Times New Roman" w:cs="Times New Roman"/>
          <w:color w:val="222222"/>
        </w:rPr>
      </w:pPr>
      <w:r w:rsidRPr="00AA18F6">
        <w:rPr>
          <w:rFonts w:ascii="Times New Roman" w:eastAsia="Times New Roman" w:hAnsi="Times New Roman" w:cs="Times New Roman"/>
          <w:color w:val="222222"/>
        </w:rPr>
        <w:t xml:space="preserve">The behavior of donors might change over time which leads to the need for continuous changes in the data. This can also </w:t>
      </w:r>
      <w:r w:rsidR="00073CA3" w:rsidRPr="00AA18F6">
        <w:rPr>
          <w:rFonts w:ascii="Times New Roman" w:eastAsia="Times New Roman" w:hAnsi="Times New Roman" w:cs="Times New Roman"/>
          <w:color w:val="222222"/>
        </w:rPr>
        <w:t>affect</w:t>
      </w:r>
      <w:r w:rsidRPr="00AA18F6">
        <w:rPr>
          <w:rFonts w:ascii="Times New Roman" w:eastAsia="Times New Roman" w:hAnsi="Times New Roman" w:cs="Times New Roman"/>
          <w:color w:val="222222"/>
        </w:rPr>
        <w:t xml:space="preserve"> the predictions.</w:t>
      </w:r>
    </w:p>
    <w:p w14:paraId="5C00370A" w14:textId="1A495A93" w:rsidR="00107EEA" w:rsidRPr="00D45484" w:rsidRDefault="00107EEA" w:rsidP="00107EEA">
      <w:pPr>
        <w:spacing w:line="480" w:lineRule="auto"/>
        <w:jc w:val="center"/>
        <w:rPr>
          <w:rFonts w:ascii="Times New Roman" w:hAnsi="Times New Roman" w:cs="Times New Roman"/>
          <w:b/>
          <w:bCs/>
          <w:color w:val="1F497D" w:themeColor="text2"/>
        </w:rPr>
      </w:pPr>
      <w:r w:rsidRPr="00D45484">
        <w:rPr>
          <w:rFonts w:ascii="Times New Roman" w:hAnsi="Times New Roman" w:cs="Times New Roman"/>
          <w:b/>
          <w:bCs/>
          <w:color w:val="1F497D" w:themeColor="text2"/>
        </w:rPr>
        <w:t>Results for the Classification model</w:t>
      </w:r>
    </w:p>
    <w:p w14:paraId="0F4C54B3" w14:textId="77777777" w:rsidR="00107EEA" w:rsidRPr="00D45484" w:rsidRDefault="00107EEA" w:rsidP="00107EEA">
      <w:pPr>
        <w:spacing w:line="480" w:lineRule="auto"/>
        <w:jc w:val="center"/>
        <w:rPr>
          <w:rFonts w:ascii="Times New Roman" w:hAnsi="Times New Roman" w:cs="Times New Roman"/>
          <w:color w:val="1F497D" w:themeColor="text2"/>
        </w:rPr>
      </w:pPr>
      <w:r w:rsidRPr="00D45484">
        <w:rPr>
          <w:rFonts w:ascii="Times New Roman" w:hAnsi="Times New Roman" w:cs="Times New Roman"/>
          <w:color w:val="1F497D" w:themeColor="text2"/>
        </w:rPr>
        <w:object w:dxaOrig="1504" w:dyaOrig="982" w14:anchorId="273774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pt;height:48.75pt" o:ole="">
            <v:imagedata r:id="rId48" o:title=""/>
          </v:shape>
          <o:OLEObject Type="Embed" ProgID="Excel.Sheet.12" ShapeID="_x0000_i1025" DrawAspect="Icon" ObjectID="_1776706337" r:id="rId49"/>
        </w:object>
      </w:r>
    </w:p>
    <w:p w14:paraId="7E5A173D" w14:textId="77777777" w:rsidR="00107EEA" w:rsidRPr="00D45484" w:rsidRDefault="00107EEA" w:rsidP="00107EEA">
      <w:pPr>
        <w:spacing w:line="480" w:lineRule="auto"/>
        <w:jc w:val="center"/>
        <w:rPr>
          <w:rFonts w:ascii="Times New Roman" w:hAnsi="Times New Roman" w:cs="Times New Roman"/>
          <w:b/>
          <w:bCs/>
          <w:color w:val="1F497D" w:themeColor="text2"/>
        </w:rPr>
      </w:pPr>
      <w:r w:rsidRPr="00D45484">
        <w:rPr>
          <w:rFonts w:ascii="Times New Roman" w:hAnsi="Times New Roman" w:cs="Times New Roman"/>
          <w:b/>
          <w:bCs/>
          <w:color w:val="1F497D" w:themeColor="text2"/>
        </w:rPr>
        <w:t>Results for the Regression model</w:t>
      </w:r>
    </w:p>
    <w:p w14:paraId="613A728C" w14:textId="77777777" w:rsidR="00107EEA" w:rsidRPr="00D45484" w:rsidRDefault="00107EEA" w:rsidP="00107EEA">
      <w:pPr>
        <w:spacing w:line="480" w:lineRule="auto"/>
        <w:jc w:val="center"/>
        <w:rPr>
          <w:rFonts w:ascii="Times New Roman" w:hAnsi="Times New Roman" w:cs="Times New Roman"/>
          <w:color w:val="1F497D" w:themeColor="text2"/>
        </w:rPr>
      </w:pPr>
      <w:r w:rsidRPr="00D45484">
        <w:rPr>
          <w:rFonts w:ascii="Times New Roman" w:hAnsi="Times New Roman" w:cs="Times New Roman"/>
          <w:color w:val="1F497D" w:themeColor="text2"/>
        </w:rPr>
        <w:object w:dxaOrig="1504" w:dyaOrig="982" w14:anchorId="1589A15D">
          <v:shape id="_x0000_i1026" type="#_x0000_t75" style="width:74.2pt;height:48.75pt" o:ole="">
            <v:imagedata r:id="rId50" o:title=""/>
          </v:shape>
          <o:OLEObject Type="Embed" ProgID="Excel.Sheet.12" ShapeID="_x0000_i1026" DrawAspect="Icon" ObjectID="_1776706338" r:id="rId51"/>
        </w:object>
      </w:r>
    </w:p>
    <w:p w14:paraId="3E8FA19A" w14:textId="77777777" w:rsidR="00107EEA" w:rsidRPr="00107EEA" w:rsidRDefault="00107EEA" w:rsidP="00107EEA">
      <w:pPr>
        <w:shd w:val="clear" w:color="auto" w:fill="FFFFFF"/>
        <w:spacing w:after="160" w:line="480" w:lineRule="auto"/>
        <w:rPr>
          <w:rFonts w:ascii="Times New Roman" w:eastAsia="Times New Roman" w:hAnsi="Times New Roman" w:cs="Times New Roman"/>
          <w:color w:val="222222"/>
        </w:rPr>
      </w:pPr>
    </w:p>
    <w:p w14:paraId="1C1F0789" w14:textId="77777777" w:rsidR="007B66A5" w:rsidRPr="00275DEB" w:rsidRDefault="006150EC" w:rsidP="006150EC">
      <w:pPr>
        <w:spacing w:line="480" w:lineRule="auto"/>
        <w:rPr>
          <w:rFonts w:ascii="Times New Roman" w:hAnsi="Times New Roman" w:cs="Times New Roman"/>
          <w:b/>
          <w:u w:val="single"/>
        </w:rPr>
      </w:pPr>
      <w:r w:rsidRPr="00275DEB">
        <w:rPr>
          <w:rFonts w:ascii="Times New Roman" w:hAnsi="Times New Roman" w:cs="Times New Roman"/>
          <w:b/>
          <w:u w:val="single"/>
        </w:rPr>
        <w:t>References:</w:t>
      </w:r>
    </w:p>
    <w:p w14:paraId="6D70D47B" w14:textId="77777777" w:rsidR="006150EC" w:rsidRPr="00275DEB" w:rsidRDefault="006150EC" w:rsidP="006150EC">
      <w:pPr>
        <w:pStyle w:val="ListParagraph"/>
        <w:numPr>
          <w:ilvl w:val="0"/>
          <w:numId w:val="17"/>
        </w:numPr>
        <w:spacing w:line="480" w:lineRule="auto"/>
        <w:jc w:val="both"/>
        <w:rPr>
          <w:rFonts w:ascii="Times New Roman" w:hAnsi="Times New Roman" w:cs="Times New Roman"/>
          <w:i/>
        </w:rPr>
      </w:pPr>
      <w:r w:rsidRPr="00275DEB">
        <w:rPr>
          <w:rFonts w:ascii="Times New Roman" w:hAnsi="Times New Roman" w:cs="Times New Roman"/>
          <w:i/>
        </w:rPr>
        <w:t>References – Decision Tree Lecture, Logistic Regression Lecture, KNN Lecture</w:t>
      </w:r>
    </w:p>
    <w:p w14:paraId="1C9457FD" w14:textId="77777777" w:rsidR="006150EC" w:rsidRPr="00275DEB" w:rsidRDefault="006150EC" w:rsidP="006150EC">
      <w:pPr>
        <w:pStyle w:val="ListParagraph"/>
        <w:numPr>
          <w:ilvl w:val="0"/>
          <w:numId w:val="17"/>
        </w:numPr>
        <w:shd w:val="clear" w:color="auto" w:fill="FFFFFF"/>
        <w:spacing w:before="100" w:beforeAutospacing="1" w:after="100" w:afterAutospacing="1" w:line="480" w:lineRule="auto"/>
        <w:jc w:val="both"/>
        <w:rPr>
          <w:rFonts w:ascii="Times New Roman" w:hAnsi="Times New Roman" w:cs="Times New Roman"/>
          <w:i/>
        </w:rPr>
      </w:pPr>
      <w:r w:rsidRPr="00275DEB">
        <w:rPr>
          <w:rFonts w:ascii="Times New Roman" w:hAnsi="Times New Roman" w:cs="Times New Roman"/>
          <w:i/>
        </w:rPr>
        <w:t>References – Multiple Linear Regression Lecture, KNN Lecture, and Decision Tree Lecture.</w:t>
      </w:r>
    </w:p>
    <w:p w14:paraId="02004E92" w14:textId="27E13822" w:rsidR="006150EC" w:rsidRPr="00275DEB" w:rsidRDefault="006F3B5C" w:rsidP="006150EC">
      <w:pPr>
        <w:pStyle w:val="ListParagraph"/>
        <w:numPr>
          <w:ilvl w:val="0"/>
          <w:numId w:val="17"/>
        </w:numPr>
        <w:rPr>
          <w:rFonts w:ascii="Times New Roman" w:hAnsi="Times New Roman" w:cs="Times New Roman"/>
          <w:i/>
        </w:rPr>
      </w:pPr>
      <w:r w:rsidRPr="00275DEB">
        <w:rPr>
          <w:rFonts w:ascii="Times New Roman" w:hAnsi="Times New Roman" w:cs="Times New Roman"/>
          <w:i/>
        </w:rPr>
        <w:t xml:space="preserve">Author -Talend A QlikCompany (2022) </w:t>
      </w:r>
      <w:hyperlink r:id="rId52" w:history="1">
        <w:r w:rsidRPr="00275DEB">
          <w:rPr>
            <w:rStyle w:val="Hyperlink"/>
            <w:rFonts w:ascii="Times New Roman" w:hAnsi="Times New Roman" w:cs="Times New Roman"/>
            <w:i/>
          </w:rPr>
          <w:t>https://www.talend.com/resources/what-is-data-preparation/</w:t>
        </w:r>
      </w:hyperlink>
    </w:p>
    <w:p w14:paraId="60D2D95B" w14:textId="77777777" w:rsidR="006150EC" w:rsidRPr="00275DEB" w:rsidRDefault="006150EC" w:rsidP="006150EC">
      <w:pPr>
        <w:pStyle w:val="ListParagraph"/>
        <w:spacing w:line="480" w:lineRule="auto"/>
        <w:jc w:val="both"/>
        <w:rPr>
          <w:rFonts w:ascii="Times New Roman" w:hAnsi="Times New Roman" w:cs="Times New Roman"/>
          <w:i/>
        </w:rPr>
      </w:pPr>
    </w:p>
    <w:sectPr w:rsidR="006150EC" w:rsidRPr="00275DEB" w:rsidSect="003F5823">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B0A2BB" w14:textId="77777777" w:rsidR="003F5823" w:rsidRDefault="003F5823" w:rsidP="003203B9">
      <w:pPr>
        <w:spacing w:after="0" w:line="240" w:lineRule="auto"/>
      </w:pPr>
      <w:r>
        <w:separator/>
      </w:r>
    </w:p>
  </w:endnote>
  <w:endnote w:type="continuationSeparator" w:id="0">
    <w:p w14:paraId="1AB70379" w14:textId="77777777" w:rsidR="003F5823" w:rsidRDefault="003F5823" w:rsidP="003203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773694"/>
      <w:docPartObj>
        <w:docPartGallery w:val="Page Numbers (Bottom of Page)"/>
        <w:docPartUnique/>
      </w:docPartObj>
    </w:sdtPr>
    <w:sdtEndPr/>
    <w:sdtContent>
      <w:p w14:paraId="73859373" w14:textId="77777777" w:rsidR="00987B65" w:rsidRDefault="006951BD">
        <w:pPr>
          <w:pStyle w:val="Footer"/>
          <w:jc w:val="right"/>
        </w:pPr>
        <w:r>
          <w:fldChar w:fldCharType="begin"/>
        </w:r>
        <w:r>
          <w:instrText xml:space="preserve"> PAGE   \* MERGEFORMAT </w:instrText>
        </w:r>
        <w:r>
          <w:fldChar w:fldCharType="separate"/>
        </w:r>
        <w:r w:rsidR="006150EC">
          <w:rPr>
            <w:noProof/>
          </w:rPr>
          <w:t>29</w:t>
        </w:r>
        <w:r>
          <w:rPr>
            <w:noProof/>
          </w:rPr>
          <w:fldChar w:fldCharType="end"/>
        </w:r>
      </w:p>
    </w:sdtContent>
  </w:sdt>
  <w:p w14:paraId="66768D40" w14:textId="77777777" w:rsidR="00987B65" w:rsidRDefault="00987B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9FB08D" w14:textId="77777777" w:rsidR="003F5823" w:rsidRDefault="003F5823" w:rsidP="003203B9">
      <w:pPr>
        <w:spacing w:after="0" w:line="240" w:lineRule="auto"/>
      </w:pPr>
      <w:r>
        <w:separator/>
      </w:r>
    </w:p>
  </w:footnote>
  <w:footnote w:type="continuationSeparator" w:id="0">
    <w:p w14:paraId="14308624" w14:textId="77777777" w:rsidR="003F5823" w:rsidRDefault="003F5823" w:rsidP="003203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C695F"/>
    <w:multiLevelType w:val="hybridMultilevel"/>
    <w:tmpl w:val="A52864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F32EAD"/>
    <w:multiLevelType w:val="hybridMultilevel"/>
    <w:tmpl w:val="D854A6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BB7863"/>
    <w:multiLevelType w:val="hybridMultilevel"/>
    <w:tmpl w:val="C77A31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38655E"/>
    <w:multiLevelType w:val="hybridMultilevel"/>
    <w:tmpl w:val="3A0A1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CE7068"/>
    <w:multiLevelType w:val="hybridMultilevel"/>
    <w:tmpl w:val="CFF69DF2"/>
    <w:lvl w:ilvl="0" w:tplc="BECC3912">
      <w:numFmt w:val="bullet"/>
      <w:lvlText w:val="·"/>
      <w:lvlJc w:val="left"/>
      <w:pPr>
        <w:ind w:left="720" w:hanging="360"/>
      </w:pPr>
      <w:rPr>
        <w:rFonts w:ascii="Times New Roman" w:eastAsia="Times New Roman" w:hAnsi="Times New Roman" w:cs="Times New Roman" w:hint="default"/>
      </w:rPr>
    </w:lvl>
    <w:lvl w:ilvl="1" w:tplc="FFFFFFFF">
      <w:numFmt w:val="bullet"/>
      <w:lvlText w:val="·"/>
      <w:lvlJc w:val="left"/>
      <w:pPr>
        <w:ind w:left="1540" w:hanging="4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26E08B2"/>
    <w:multiLevelType w:val="hybridMultilevel"/>
    <w:tmpl w:val="5376353E"/>
    <w:lvl w:ilvl="0" w:tplc="04090001">
      <w:start w:val="1"/>
      <w:numFmt w:val="bullet"/>
      <w:lvlText w:val=""/>
      <w:lvlJc w:val="left"/>
      <w:pPr>
        <w:ind w:left="720" w:hanging="360"/>
      </w:pPr>
      <w:rPr>
        <w:rFonts w:ascii="Symbol" w:hAnsi="Symbol" w:hint="default"/>
      </w:rPr>
    </w:lvl>
    <w:lvl w:ilvl="1" w:tplc="BECC3912">
      <w:numFmt w:val="bullet"/>
      <w:lvlText w:val="·"/>
      <w:lvlJc w:val="left"/>
      <w:pPr>
        <w:ind w:left="1540" w:hanging="4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BD4681"/>
    <w:multiLevelType w:val="hybridMultilevel"/>
    <w:tmpl w:val="2BB8B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A71487"/>
    <w:multiLevelType w:val="hybridMultilevel"/>
    <w:tmpl w:val="9E908B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D62B67"/>
    <w:multiLevelType w:val="hybridMultilevel"/>
    <w:tmpl w:val="A5F67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103386"/>
    <w:multiLevelType w:val="hybridMultilevel"/>
    <w:tmpl w:val="C01EE4B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BA8586C"/>
    <w:multiLevelType w:val="hybridMultilevel"/>
    <w:tmpl w:val="9E908B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1896B33"/>
    <w:multiLevelType w:val="hybridMultilevel"/>
    <w:tmpl w:val="10CE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ED16CC"/>
    <w:multiLevelType w:val="hybridMultilevel"/>
    <w:tmpl w:val="A4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B037C2"/>
    <w:multiLevelType w:val="hybridMultilevel"/>
    <w:tmpl w:val="75D63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76E86"/>
    <w:multiLevelType w:val="hybridMultilevel"/>
    <w:tmpl w:val="A52864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52C49F8"/>
    <w:multiLevelType w:val="hybridMultilevel"/>
    <w:tmpl w:val="4A68D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2F79AE"/>
    <w:multiLevelType w:val="hybridMultilevel"/>
    <w:tmpl w:val="914697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2592BD4"/>
    <w:multiLevelType w:val="hybridMultilevel"/>
    <w:tmpl w:val="501A4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DF1294"/>
    <w:multiLevelType w:val="hybridMultilevel"/>
    <w:tmpl w:val="28F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1474259">
    <w:abstractNumId w:val="8"/>
  </w:num>
  <w:num w:numId="2" w16cid:durableId="1875338135">
    <w:abstractNumId w:val="2"/>
  </w:num>
  <w:num w:numId="3" w16cid:durableId="86466234">
    <w:abstractNumId w:val="12"/>
  </w:num>
  <w:num w:numId="4" w16cid:durableId="2063360586">
    <w:abstractNumId w:val="15"/>
  </w:num>
  <w:num w:numId="5" w16cid:durableId="601913901">
    <w:abstractNumId w:val="17"/>
  </w:num>
  <w:num w:numId="6" w16cid:durableId="1470589576">
    <w:abstractNumId w:val="7"/>
  </w:num>
  <w:num w:numId="7" w16cid:durableId="576744833">
    <w:abstractNumId w:val="14"/>
  </w:num>
  <w:num w:numId="8" w16cid:durableId="1311248668">
    <w:abstractNumId w:val="0"/>
  </w:num>
  <w:num w:numId="9" w16cid:durableId="1099251284">
    <w:abstractNumId w:val="10"/>
  </w:num>
  <w:num w:numId="10" w16cid:durableId="135689972">
    <w:abstractNumId w:val="11"/>
  </w:num>
  <w:num w:numId="11" w16cid:durableId="634071111">
    <w:abstractNumId w:val="13"/>
  </w:num>
  <w:num w:numId="12" w16cid:durableId="164784097">
    <w:abstractNumId w:val="18"/>
  </w:num>
  <w:num w:numId="13" w16cid:durableId="1781484711">
    <w:abstractNumId w:val="6"/>
  </w:num>
  <w:num w:numId="14" w16cid:durableId="743183355">
    <w:abstractNumId w:val="16"/>
  </w:num>
  <w:num w:numId="15" w16cid:durableId="1816022353">
    <w:abstractNumId w:val="9"/>
  </w:num>
  <w:num w:numId="16" w16cid:durableId="1766461005">
    <w:abstractNumId w:val="1"/>
  </w:num>
  <w:num w:numId="17" w16cid:durableId="40250553">
    <w:abstractNumId w:val="5"/>
  </w:num>
  <w:num w:numId="18" w16cid:durableId="1086027023">
    <w:abstractNumId w:val="3"/>
  </w:num>
  <w:num w:numId="19" w16cid:durableId="656869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3B9"/>
    <w:rsid w:val="000040BC"/>
    <w:rsid w:val="00006907"/>
    <w:rsid w:val="00023A91"/>
    <w:rsid w:val="00047985"/>
    <w:rsid w:val="00061928"/>
    <w:rsid w:val="00065D2C"/>
    <w:rsid w:val="00073CA3"/>
    <w:rsid w:val="000A2DB8"/>
    <w:rsid w:val="000D0ACA"/>
    <w:rsid w:val="000F5CDE"/>
    <w:rsid w:val="00107EEA"/>
    <w:rsid w:val="0011025B"/>
    <w:rsid w:val="001113E8"/>
    <w:rsid w:val="00111ADD"/>
    <w:rsid w:val="00167F94"/>
    <w:rsid w:val="001A1A35"/>
    <w:rsid w:val="001C2A1D"/>
    <w:rsid w:val="001C2FDD"/>
    <w:rsid w:val="001E64F1"/>
    <w:rsid w:val="0021246B"/>
    <w:rsid w:val="00243CCD"/>
    <w:rsid w:val="00275DEB"/>
    <w:rsid w:val="002875EF"/>
    <w:rsid w:val="00306330"/>
    <w:rsid w:val="0031696C"/>
    <w:rsid w:val="003203B9"/>
    <w:rsid w:val="003274D2"/>
    <w:rsid w:val="003330FE"/>
    <w:rsid w:val="003A6619"/>
    <w:rsid w:val="003B276B"/>
    <w:rsid w:val="003D376F"/>
    <w:rsid w:val="003F5823"/>
    <w:rsid w:val="004510E3"/>
    <w:rsid w:val="004525F7"/>
    <w:rsid w:val="004A0DD6"/>
    <w:rsid w:val="004C00F6"/>
    <w:rsid w:val="004D5E38"/>
    <w:rsid w:val="004D7421"/>
    <w:rsid w:val="004F16C5"/>
    <w:rsid w:val="00516418"/>
    <w:rsid w:val="00543A48"/>
    <w:rsid w:val="00547112"/>
    <w:rsid w:val="00567647"/>
    <w:rsid w:val="005A5E0B"/>
    <w:rsid w:val="005B7774"/>
    <w:rsid w:val="00611867"/>
    <w:rsid w:val="006150EC"/>
    <w:rsid w:val="00615AD2"/>
    <w:rsid w:val="00627B0B"/>
    <w:rsid w:val="006367A8"/>
    <w:rsid w:val="0064528A"/>
    <w:rsid w:val="00663648"/>
    <w:rsid w:val="00681D65"/>
    <w:rsid w:val="00692155"/>
    <w:rsid w:val="00692AED"/>
    <w:rsid w:val="006951BD"/>
    <w:rsid w:val="006F3B5C"/>
    <w:rsid w:val="00730EEF"/>
    <w:rsid w:val="00737FE0"/>
    <w:rsid w:val="00741B3B"/>
    <w:rsid w:val="00745EDF"/>
    <w:rsid w:val="0077367C"/>
    <w:rsid w:val="007B66A5"/>
    <w:rsid w:val="007B7EDE"/>
    <w:rsid w:val="007E2FB7"/>
    <w:rsid w:val="0081726A"/>
    <w:rsid w:val="00876333"/>
    <w:rsid w:val="00882578"/>
    <w:rsid w:val="00894673"/>
    <w:rsid w:val="008A5973"/>
    <w:rsid w:val="009218DE"/>
    <w:rsid w:val="009543F5"/>
    <w:rsid w:val="00954BA8"/>
    <w:rsid w:val="00987B65"/>
    <w:rsid w:val="009C404C"/>
    <w:rsid w:val="009C7C63"/>
    <w:rsid w:val="00A12C7E"/>
    <w:rsid w:val="00A30141"/>
    <w:rsid w:val="00A43F2A"/>
    <w:rsid w:val="00AA18F6"/>
    <w:rsid w:val="00AC40B4"/>
    <w:rsid w:val="00AF02E5"/>
    <w:rsid w:val="00B02436"/>
    <w:rsid w:val="00B1693A"/>
    <w:rsid w:val="00B2711B"/>
    <w:rsid w:val="00B36679"/>
    <w:rsid w:val="00B92EC1"/>
    <w:rsid w:val="00BC61C4"/>
    <w:rsid w:val="00BC76F0"/>
    <w:rsid w:val="00BE0A1D"/>
    <w:rsid w:val="00BE678C"/>
    <w:rsid w:val="00C05384"/>
    <w:rsid w:val="00C06919"/>
    <w:rsid w:val="00C24913"/>
    <w:rsid w:val="00C70F4A"/>
    <w:rsid w:val="00CB6FE6"/>
    <w:rsid w:val="00CC3053"/>
    <w:rsid w:val="00CC62DE"/>
    <w:rsid w:val="00CE4B51"/>
    <w:rsid w:val="00D26B2F"/>
    <w:rsid w:val="00D45484"/>
    <w:rsid w:val="00DB2C10"/>
    <w:rsid w:val="00E04627"/>
    <w:rsid w:val="00E35DC1"/>
    <w:rsid w:val="00E40489"/>
    <w:rsid w:val="00E527D1"/>
    <w:rsid w:val="00EC02E9"/>
    <w:rsid w:val="00EC6F10"/>
    <w:rsid w:val="00ED06F5"/>
    <w:rsid w:val="00ED20A4"/>
    <w:rsid w:val="00ED21D2"/>
    <w:rsid w:val="00EE364C"/>
    <w:rsid w:val="00F004FA"/>
    <w:rsid w:val="00F9472B"/>
    <w:rsid w:val="00FF7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68BAB1E2"/>
  <w15:docId w15:val="{932BB7EB-24E8-4FBA-9EC8-2DAB6E556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F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203B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1">
    <w:name w:val="Light Shading1"/>
    <w:basedOn w:val="TableNormal"/>
    <w:uiPriority w:val="60"/>
    <w:rsid w:val="003203B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203B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3203B9"/>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Header">
    <w:name w:val="header"/>
    <w:basedOn w:val="Normal"/>
    <w:link w:val="HeaderChar"/>
    <w:uiPriority w:val="99"/>
    <w:semiHidden/>
    <w:unhideWhenUsed/>
    <w:rsid w:val="003203B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203B9"/>
  </w:style>
  <w:style w:type="paragraph" w:styleId="Footer">
    <w:name w:val="footer"/>
    <w:basedOn w:val="Normal"/>
    <w:link w:val="FooterChar"/>
    <w:uiPriority w:val="99"/>
    <w:unhideWhenUsed/>
    <w:rsid w:val="003203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3B9"/>
  </w:style>
  <w:style w:type="paragraph" w:styleId="ListParagraph">
    <w:name w:val="List Paragraph"/>
    <w:basedOn w:val="Normal"/>
    <w:uiPriority w:val="34"/>
    <w:qFormat/>
    <w:rsid w:val="00EC02E9"/>
    <w:pPr>
      <w:ind w:left="720"/>
      <w:contextualSpacing/>
    </w:pPr>
  </w:style>
  <w:style w:type="paragraph" w:styleId="BalloonText">
    <w:name w:val="Balloon Text"/>
    <w:basedOn w:val="Normal"/>
    <w:link w:val="BalloonTextChar"/>
    <w:uiPriority w:val="99"/>
    <w:semiHidden/>
    <w:unhideWhenUsed/>
    <w:rsid w:val="003B27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276B"/>
    <w:rPr>
      <w:rFonts w:ascii="Tahoma" w:hAnsi="Tahoma" w:cs="Tahoma"/>
      <w:sz w:val="16"/>
      <w:szCs w:val="16"/>
    </w:rPr>
  </w:style>
  <w:style w:type="character" w:styleId="Hyperlink">
    <w:name w:val="Hyperlink"/>
    <w:basedOn w:val="DefaultParagraphFont"/>
    <w:uiPriority w:val="99"/>
    <w:unhideWhenUsed/>
    <w:rsid w:val="00741B3B"/>
    <w:rPr>
      <w:color w:val="0000FF" w:themeColor="hyperlink"/>
      <w:u w:val="single"/>
    </w:rPr>
  </w:style>
  <w:style w:type="paragraph" w:styleId="NormalWeb">
    <w:name w:val="Normal (Web)"/>
    <w:basedOn w:val="Normal"/>
    <w:uiPriority w:val="99"/>
    <w:semiHidden/>
    <w:unhideWhenUsed/>
    <w:rsid w:val="00987B6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4B51"/>
    <w:rPr>
      <w:b/>
      <w:bCs/>
    </w:rPr>
  </w:style>
  <w:style w:type="character" w:styleId="FollowedHyperlink">
    <w:name w:val="FollowedHyperlink"/>
    <w:basedOn w:val="DefaultParagraphFont"/>
    <w:uiPriority w:val="99"/>
    <w:semiHidden/>
    <w:unhideWhenUsed/>
    <w:rsid w:val="006F3B5C"/>
    <w:rPr>
      <w:color w:val="800080" w:themeColor="followedHyperlink"/>
      <w:u w:val="single"/>
    </w:rPr>
  </w:style>
  <w:style w:type="character" w:styleId="UnresolvedMention">
    <w:name w:val="Unresolved Mention"/>
    <w:basedOn w:val="DefaultParagraphFont"/>
    <w:uiPriority w:val="99"/>
    <w:semiHidden/>
    <w:unhideWhenUsed/>
    <w:rsid w:val="006F3B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2559656">
      <w:bodyDiv w:val="1"/>
      <w:marLeft w:val="0"/>
      <w:marRight w:val="0"/>
      <w:marTop w:val="0"/>
      <w:marBottom w:val="0"/>
      <w:divBdr>
        <w:top w:val="none" w:sz="0" w:space="0" w:color="auto"/>
        <w:left w:val="none" w:sz="0" w:space="0" w:color="auto"/>
        <w:bottom w:val="none" w:sz="0" w:space="0" w:color="auto"/>
        <w:right w:val="none" w:sz="0" w:space="0" w:color="auto"/>
      </w:divBdr>
    </w:div>
    <w:div w:id="1313680769">
      <w:bodyDiv w:val="1"/>
      <w:marLeft w:val="0"/>
      <w:marRight w:val="0"/>
      <w:marTop w:val="0"/>
      <w:marBottom w:val="0"/>
      <w:divBdr>
        <w:top w:val="none" w:sz="0" w:space="0" w:color="auto"/>
        <w:left w:val="none" w:sz="0" w:space="0" w:color="auto"/>
        <w:bottom w:val="none" w:sz="0" w:space="0" w:color="auto"/>
        <w:right w:val="none" w:sz="0" w:space="0" w:color="auto"/>
      </w:divBdr>
    </w:div>
    <w:div w:id="1561551795">
      <w:bodyDiv w:val="1"/>
      <w:marLeft w:val="0"/>
      <w:marRight w:val="0"/>
      <w:marTop w:val="0"/>
      <w:marBottom w:val="0"/>
      <w:divBdr>
        <w:top w:val="none" w:sz="0" w:space="0" w:color="auto"/>
        <w:left w:val="none" w:sz="0" w:space="0" w:color="auto"/>
        <w:bottom w:val="none" w:sz="0" w:space="0" w:color="auto"/>
        <w:right w:val="none" w:sz="0" w:space="0" w:color="auto"/>
      </w:divBdr>
    </w:div>
    <w:div w:id="189400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emf"/><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talend.com/resources/what-is-data-preparatio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emf"/><Relationship Id="rId8" Type="http://schemas.openxmlformats.org/officeDocument/2006/relationships/image" Target="media/image2.png"/><Relationship Id="rId51" Type="http://schemas.openxmlformats.org/officeDocument/2006/relationships/package" Target="embeddings/Microsoft_Excel_Worksheet1.xlsx"/><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package" Target="embeddings/Microsoft_Excel_Worksheet.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TotalTime>
  <Pages>29</Pages>
  <Words>3557</Words>
  <Characters>18934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Keerthi Erram</dc:creator>
  <cp:lastModifiedBy>Keerthi Erram</cp:lastModifiedBy>
  <cp:revision>59</cp:revision>
  <dcterms:created xsi:type="dcterms:W3CDTF">2024-03-07T00:11:00Z</dcterms:created>
  <dcterms:modified xsi:type="dcterms:W3CDTF">2024-05-09T01:46:00Z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138412bb624420ca4dd56f8868d4a7696bc9f29abbf6aaeb75754e0bae3a5aab</vt:lpwstr>
  </property>
  <property fmtid="{D5CDD505-2E9C-101B-9397-08002B2CF9AE}" pid="3" name="MSIP_Label_6ff5c69e-9d09-4250-825e-b99a9d4db320_Enabled">
    <vt:lpwstr>true</vt:lpwstr>
  </property>
  <property fmtid="{D5CDD505-2E9C-101B-9397-08002B2CF9AE}" pid="4" name="MSIP_Label_6ff5c69e-9d09-4250-825e-b99a9d4db320_SetDate">
    <vt:lpwstr>2024-03-06T16:10:02Z</vt:lpwstr>
  </property>
  <property fmtid="{D5CDD505-2E9C-101B-9397-08002B2CF9AE}" pid="5" name="MSIP_Label_6ff5c69e-9d09-4250-825e-b99a9d4db320_Method">
    <vt:lpwstr>Standard</vt:lpwstr>
  </property>
  <property fmtid="{D5CDD505-2E9C-101B-9397-08002B2CF9AE}" pid="6" name="MSIP_Label_6ff5c69e-9d09-4250-825e-b99a9d4db320_Name">
    <vt:lpwstr>General</vt:lpwstr>
  </property>
  <property fmtid="{D5CDD505-2E9C-101B-9397-08002B2CF9AE}" pid="7" name="MSIP_Label_6ff5c69e-9d09-4250-825e-b99a9d4db320_SiteId">
    <vt:lpwstr>d79da2e9-d03a-4707-9da7-67a34ac6465c</vt:lpwstr>
  </property>
  <property fmtid="{D5CDD505-2E9C-101B-9397-08002B2CF9AE}" pid="8" name="MSIP_Label_6ff5c69e-9d09-4250-825e-b99a9d4db320_ActionId">
    <vt:lpwstr>d4775c35-8d06-4306-9d5c-2fb935719e1d</vt:lpwstr>
  </property>
  <property fmtid="{D5CDD505-2E9C-101B-9397-08002B2CF9AE}" pid="9" name="MSIP_Label_6ff5c69e-9d09-4250-825e-b99a9d4db320_ContentBits">
    <vt:lpwstr>0</vt:lpwstr>
  </property>
</Properties>
</file>